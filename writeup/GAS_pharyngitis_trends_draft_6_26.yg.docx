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53F17DED" w:rsidR="0011327E" w:rsidRDefault="004877EE" w:rsidP="00F30587">
      <w:r>
        <w:t xml:space="preserve">Group A </w:t>
      </w:r>
      <w:r>
        <w:rPr>
          <w:i/>
          <w:iCs/>
        </w:rPr>
        <w:t xml:space="preserve">Streptococcus </w:t>
      </w:r>
      <w:r>
        <w:t xml:space="preserve">(GAS) causes </w:t>
      </w:r>
      <w:ins w:id="0" w:author="Yonatan Grad" w:date="2023-06-27T10:39:00Z">
        <w:r w:rsidR="00F30587" w:rsidRPr="00F30587">
          <w:t xml:space="preserve">an estimated 5.2 million outpatient visits </w:t>
        </w:r>
        <w:r w:rsidR="00F30587">
          <w:t xml:space="preserve">for </w:t>
        </w:r>
      </w:ins>
      <w:del w:id="1" w:author="Yonatan Grad" w:date="2023-06-27T10:39:00Z">
        <w:r w:rsidDel="00F30587">
          <w:delText xml:space="preserve">many cases of </w:delText>
        </w:r>
      </w:del>
      <w:r>
        <w:t>pharyngitis each year in the United States</w:t>
      </w:r>
      <w:r w:rsidR="0082128D">
        <w:t xml:space="preserve"> </w:t>
      </w:r>
      <w:r w:rsidR="00356155">
        <w:t xml:space="preserve">(U.S.) </w:t>
      </w:r>
      <w:r w:rsidR="0082128D">
        <w:t>and can result in serious complications</w:t>
      </w:r>
      <w:commentRangeStart w:id="2"/>
      <w:r w:rsidR="0082128D">
        <w:t>.</w:t>
      </w:r>
      <w:commentRangeEnd w:id="2"/>
      <w:r w:rsidR="00724A7F">
        <w:rPr>
          <w:rStyle w:val="CommentReference"/>
        </w:rPr>
        <w:commentReference w:id="2"/>
      </w:r>
      <w:r w:rsidR="0082128D">
        <w:t xml:space="preserve"> While other common respiratory </w:t>
      </w:r>
      <w:ins w:id="3" w:author="Yonatan Grad" w:date="2023-06-26T18:27:00Z">
        <w:r w:rsidR="00724A7F">
          <w:t xml:space="preserve">tract </w:t>
        </w:r>
      </w:ins>
      <w:r w:rsidR="0082128D">
        <w:t>infections, such as influenza and respiratory syncytial virus</w:t>
      </w:r>
      <w:r w:rsidR="00151674">
        <w:t>,</w:t>
      </w:r>
      <w:r w:rsidR="0082128D">
        <w:t xml:space="preserve"> </w:t>
      </w:r>
      <w:del w:id="4" w:author="Yonatan Grad" w:date="2023-06-26T18:29:00Z">
        <w:r w:rsidR="00356155" w:rsidDel="00724A7F">
          <w:delText>have known</w:delText>
        </w:r>
      </w:del>
      <w:ins w:id="5" w:author="Yonatan Grad" w:date="2023-06-26T18:29:00Z">
        <w:r w:rsidR="00724A7F">
          <w:t>tend to follow</w:t>
        </w:r>
      </w:ins>
      <w:r w:rsidR="00356155">
        <w:t xml:space="preserve"> </w:t>
      </w:r>
      <w:del w:id="6" w:author="Yonatan Grad" w:date="2023-06-26T18:29:00Z">
        <w:r w:rsidR="00356155" w:rsidDel="00724A7F">
          <w:delText xml:space="preserve">geographical </w:delText>
        </w:r>
      </w:del>
      <w:r w:rsidR="00356155">
        <w:t xml:space="preserve">epidemic </w:t>
      </w:r>
      <w:del w:id="7" w:author="Yonatan Grad" w:date="2023-06-26T18:29:00Z">
        <w:r w:rsidR="00356155" w:rsidDel="00724A7F">
          <w:delText xml:space="preserve">trends </w:delText>
        </w:r>
      </w:del>
      <w:ins w:id="8" w:author="Yonatan Grad" w:date="2023-06-26T18:29:00Z">
        <w:r w:rsidR="00724A7F">
          <w:t xml:space="preserve">patterns of spread </w:t>
        </w:r>
        <w:r w:rsidR="00724A7F">
          <w:t>geographical</w:t>
        </w:r>
        <w:r w:rsidR="00724A7F">
          <w:t xml:space="preserve">ly </w:t>
        </w:r>
      </w:ins>
      <w:del w:id="9" w:author="Yonatan Grad" w:date="2023-06-26T18:29:00Z">
        <w:r w:rsidR="00356155" w:rsidDel="00724A7F">
          <w:delText xml:space="preserve">in </w:delText>
        </w:r>
      </w:del>
      <w:ins w:id="10" w:author="Yonatan Grad" w:date="2023-06-26T18:29:00Z">
        <w:r w:rsidR="00724A7F">
          <w:t xml:space="preserve">across </w:t>
        </w:r>
      </w:ins>
      <w:r w:rsidR="00356155">
        <w:t>the U.S., the timing and geography of GAS pharyngitis</w:t>
      </w:r>
      <w:del w:id="11" w:author="Yonatan Grad" w:date="2023-06-26T18:31:00Z">
        <w:r w:rsidR="00356155" w:rsidDel="00836930">
          <w:delText xml:space="preserve"> </w:delText>
        </w:r>
      </w:del>
      <w:ins w:id="12" w:author="Yonatan Grad" w:date="2023-06-26T18:31:00Z">
        <w:r w:rsidR="00836930">
          <w:t xml:space="preserve"> rema</w:t>
        </w:r>
      </w:ins>
      <w:ins w:id="13" w:author="Yonatan Grad" w:date="2023-06-26T18:32:00Z">
        <w:r w:rsidR="00836930">
          <w:t>in unclear</w:t>
        </w:r>
      </w:ins>
      <w:del w:id="14" w:author="Yonatan Grad" w:date="2023-06-26T18:31:00Z">
        <w:r w:rsidR="00356155" w:rsidDel="00836930">
          <w:delText>trends has not been elucidated</w:delText>
        </w:r>
      </w:del>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51F28627" w:rsidR="00DB5E10" w:rsidRPr="00DB5E10" w:rsidRDefault="00DB5E10">
      <w:r>
        <w:t xml:space="preserve">This study </w:t>
      </w:r>
      <w:del w:id="15" w:author="Yonatan Grad" w:date="2023-06-26T18:31:00Z">
        <w:r w:rsidDel="00836930">
          <w:delText xml:space="preserve">utilized </w:delText>
        </w:r>
      </w:del>
      <w:ins w:id="16" w:author="Yonatan Grad" w:date="2023-06-26T18:31:00Z">
        <w:r w:rsidR="00836930">
          <w:t>used</w:t>
        </w:r>
        <w:r w:rsidR="00836930">
          <w:t xml:space="preserve"> </w:t>
        </w:r>
      </w:ins>
      <w:r>
        <w:t>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5D2C3414" w:rsidR="00DB5E10" w:rsidRPr="00DB5E10" w:rsidRDefault="007E3D88">
      <w:r>
        <w:t xml:space="preserve">The South had </w:t>
      </w:r>
      <w:ins w:id="17" w:author="Yonatan Grad" w:date="2023-06-26T18:33:00Z">
        <w:r w:rsidR="00836930">
          <w:t xml:space="preserve">the most </w:t>
        </w:r>
      </w:ins>
      <w:del w:id="18" w:author="Yonatan Grad" w:date="2023-06-26T18:33:00Z">
        <w:r w:rsidDel="00836930">
          <w:delText xml:space="preserve">more </w:delText>
        </w:r>
      </w:del>
      <w:r>
        <w:t xml:space="preserve">visits per member </w:t>
      </w:r>
      <w:del w:id="19" w:author="Yonatan Grad" w:date="2023-06-26T18:33:00Z">
        <w:r w:rsidDel="00836930">
          <w:delText xml:space="preserve">than other regions </w:delText>
        </w:r>
      </w:del>
      <w:r>
        <w:t xml:space="preserve">(yearly average 39.11 visits per 1000 </w:t>
      </w:r>
      <w:r w:rsidR="00601C73">
        <w:t>people</w:t>
      </w:r>
      <w:r>
        <w:t xml:space="preserve">, 95% CI: 36.21-42.01), and the West had </w:t>
      </w:r>
      <w:ins w:id="20" w:author="Yonatan Grad" w:date="2023-06-26T18:33:00Z">
        <w:r w:rsidR="00836930">
          <w:t xml:space="preserve">the fewest </w:t>
        </w:r>
      </w:ins>
      <w:del w:id="21" w:author="Yonatan Grad" w:date="2023-06-26T18:33:00Z">
        <w:r w:rsidDel="00836930">
          <w:delText>fewer visits per member than other region</w:delText>
        </w:r>
        <w:r w:rsidR="00A62A73" w:rsidDel="00836930">
          <w:delText>s</w:delText>
        </w:r>
        <w:r w:rsidDel="00836930">
          <w:delText xml:space="preserve"> </w:delText>
        </w:r>
      </w:del>
      <w:r>
        <w:t xml:space="preserve">(yearly average 17.63 visits per 1000 </w:t>
      </w:r>
      <w:r w:rsidR="00601C73">
        <w:t>people</w:t>
      </w:r>
      <w:r>
        <w:t xml:space="preserve">, 95% CI: 16.76-18.49). </w:t>
      </w:r>
      <w:del w:id="22" w:author="Yonatan Grad" w:date="2023-06-26T18:33:00Z">
        <w:r w:rsidR="00DF3E6F" w:rsidDel="00836930">
          <w:delText>There were more v</w:delText>
        </w:r>
      </w:del>
      <w:ins w:id="23" w:author="Yonatan Grad" w:date="2023-06-26T18:33:00Z">
        <w:r w:rsidR="00836930">
          <w:t>V</w:t>
        </w:r>
      </w:ins>
      <w:r w:rsidR="00DF3E6F">
        <w:t xml:space="preserve">isits </w:t>
      </w:r>
      <w:ins w:id="24" w:author="Yonatan Grad" w:date="2023-06-26T18:33:00Z">
        <w:r w:rsidR="00836930">
          <w:t xml:space="preserve">peaked </w:t>
        </w:r>
      </w:ins>
      <w:r w:rsidR="00DF3E6F">
        <w:t>in winter months</w:t>
      </w:r>
      <w:del w:id="25" w:author="Yonatan Grad" w:date="2023-06-26T18:34:00Z">
        <w:r w:rsidR="00DF3E6F" w:rsidDel="00836930">
          <w:delText xml:space="preserve"> </w:delText>
        </w:r>
      </w:del>
      <w:ins w:id="26" w:author="Yonatan Grad" w:date="2023-06-26T18:34:00Z">
        <w:r w:rsidR="00836930">
          <w:t xml:space="preserve"> and nadired in summer months</w:t>
        </w:r>
      </w:ins>
      <w:del w:id="27" w:author="Yonatan Grad" w:date="2023-06-26T18:34:00Z">
        <w:r w:rsidR="00DF3E6F" w:rsidDel="00836930">
          <w:delText>than summer months</w:delText>
        </w:r>
      </w:del>
      <w:del w:id="28" w:author="Yonatan Grad" w:date="2023-06-26T18:35:00Z">
        <w:r w:rsidDel="00836930">
          <w:delText>, and r</w:delText>
        </w:r>
      </w:del>
      <w:ins w:id="29" w:author="Yonatan Grad" w:date="2023-06-26T18:35:00Z">
        <w:r w:rsidR="00836930">
          <w:t xml:space="preserve">. </w:t>
        </w:r>
      </w:ins>
      <w:ins w:id="30" w:author="Yonatan Grad" w:date="2023-06-26T18:37:00Z">
        <w:r w:rsidR="00836930">
          <w:t>The South had the earliest start</w:t>
        </w:r>
      </w:ins>
      <w:ins w:id="31" w:author="Yonatan Grad" w:date="2023-06-26T18:38:00Z">
        <w:r w:rsidR="003E1306">
          <w:t xml:space="preserve"> in the rise of visits</w:t>
        </w:r>
      </w:ins>
      <w:ins w:id="32" w:author="Yonatan Grad" w:date="2023-06-26T18:37:00Z">
        <w:r w:rsidR="00836930">
          <w:t xml:space="preserve">, with </w:t>
        </w:r>
      </w:ins>
      <w:del w:id="33" w:author="Yonatan Grad" w:date="2023-06-26T18:37:00Z">
        <w:r w:rsidR="00DF3E6F" w:rsidDel="00836930">
          <w:delText xml:space="preserve">egional </w:delText>
        </w:r>
      </w:del>
      <w:r w:rsidR="00DF3E6F">
        <w:t>differences</w:t>
      </w:r>
      <w:ins w:id="34" w:author="Kline, Madeleine" w:date="2023-06-26T17:45:00Z">
        <w:r w:rsidR="002514F6">
          <w:t xml:space="preserve"> between the South and other regions</w:t>
        </w:r>
      </w:ins>
      <w:r w:rsidR="00DF3E6F">
        <w:t xml:space="preserve"> </w:t>
      </w:r>
      <w:del w:id="35" w:author="Yonatan Grad" w:date="2023-06-26T18:37:00Z">
        <w:r w:rsidR="00DF3E6F" w:rsidDel="00836930">
          <w:delText xml:space="preserve">were </w:delText>
        </w:r>
      </w:del>
      <w:r w:rsidR="00DF3E6F">
        <w:t xml:space="preserve">most pronounced </w:t>
      </w:r>
      <w:r>
        <w:t>in the late summer through early winter</w:t>
      </w:r>
      <w:del w:id="36" w:author="Yonatan Grad" w:date="2023-06-26T18:38:00Z">
        <w:r w:rsidDel="003E1306">
          <w:delText>, reflecting geographic differences in the timing of the rise in visits</w:delText>
        </w:r>
      </w:del>
      <w:r w:rsidR="00DF3E6F">
        <w:t xml:space="preserve">. GAS pharyngitis visits peaked earliest in </w:t>
      </w:r>
      <w:r w:rsidR="00FC5FF0">
        <w:t>s</w:t>
      </w:r>
      <w:r w:rsidR="00DF3E6F">
        <w:t xml:space="preserve">outhern states </w:t>
      </w:r>
      <w:commentRangeStart w:id="37"/>
      <w:commentRangeStart w:id="38"/>
      <w:r w:rsidR="00DF3E6F">
        <w:t xml:space="preserve">in </w:t>
      </w:r>
      <w:r>
        <w:t>December to January</w:t>
      </w:r>
      <w:r w:rsidR="00DF3E6F">
        <w:t xml:space="preserve"> </w:t>
      </w:r>
      <w:ins w:id="39" w:author="Yonatan Grad" w:date="2023-06-26T18:40:00Z">
        <w:r w:rsidR="003E1306">
          <w:t xml:space="preserve">and latest </w:t>
        </w:r>
      </w:ins>
      <w:del w:id="40" w:author="Yonatan Grad" w:date="2023-06-26T18:40:00Z">
        <w:r w:rsidR="00DF3E6F" w:rsidDel="003E1306">
          <w:delText>(Louisiana peak month 0.81, 95% CI: 0.41-1.21) before spreading outward</w:delText>
        </w:r>
        <w:r w:rsidDel="003E1306">
          <w:delText>s</w:delText>
        </w:r>
        <w:r w:rsidR="00DF3E6F" w:rsidDel="003E1306">
          <w:delText xml:space="preserve"> from the South and peaking </w:delText>
        </w:r>
      </w:del>
      <w:r w:rsidR="00DF3E6F">
        <w:t>on the coasts in March</w:t>
      </w:r>
      <w:del w:id="41" w:author="Yonatan Grad" w:date="2023-06-26T18:40:00Z">
        <w:r w:rsidR="00DF3E6F" w:rsidDel="003E1306">
          <w:delText xml:space="preserve"> (Rhode Island peak month: 2.64, 95% CI: 2.37-2.91)</w:delText>
        </w:r>
      </w:del>
      <w:r w:rsidR="00285D35">
        <w:t>.</w:t>
      </w:r>
      <w:commentRangeEnd w:id="37"/>
      <w:r w:rsidR="00E14A6F">
        <w:rPr>
          <w:rStyle w:val="CommentReference"/>
        </w:rPr>
        <w:commentReference w:id="37"/>
      </w:r>
      <w:commentRangeEnd w:id="38"/>
      <w:r w:rsidR="000C1907">
        <w:rPr>
          <w:rStyle w:val="CommentReference"/>
        </w:rPr>
        <w:commentReference w:id="38"/>
      </w:r>
    </w:p>
    <w:p w14:paraId="1041CF69" w14:textId="77777777" w:rsidR="00DB5E10" w:rsidRPr="004B42BA" w:rsidRDefault="00DB5E10">
      <w:pPr>
        <w:rPr>
          <w:u w:val="single"/>
        </w:rPr>
      </w:pPr>
    </w:p>
    <w:p w14:paraId="7A7FB0BA" w14:textId="5BD57B58" w:rsidR="00B10F33" w:rsidRPr="004B42BA" w:rsidRDefault="00B10F33">
      <w:pPr>
        <w:rPr>
          <w:u w:val="single"/>
        </w:rPr>
      </w:pPr>
      <w:commentRangeStart w:id="42"/>
      <w:r w:rsidRPr="004B42BA">
        <w:rPr>
          <w:u w:val="single"/>
        </w:rPr>
        <w:t>Conclusions</w:t>
      </w:r>
      <w:commentRangeEnd w:id="42"/>
      <w:r w:rsidR="003E1306">
        <w:rPr>
          <w:rStyle w:val="CommentReference"/>
        </w:rPr>
        <w:commentReference w:id="42"/>
      </w:r>
    </w:p>
    <w:p w14:paraId="4D04A7A1" w14:textId="5A1FE1D6" w:rsidR="00B10F33" w:rsidRDefault="00285D35">
      <w:r>
        <w:t>Understanding regional differences in the timing of GAS pharyngitis visits is important for predicting the highest burden of severe disease, complications, and sequelae, and for uncovering drivers of disease spread that could help target preven</w:t>
      </w:r>
      <w:del w:id="43" w:author="Yonatan Grad" w:date="2023-06-26T18:41:00Z">
        <w:r w:rsidDel="003E1306">
          <w:delText>ta</w:delText>
        </w:r>
      </w:del>
      <w:r>
        <w:t>ti</w:t>
      </w:r>
      <w:ins w:id="44" w:author="Yonatan Grad" w:date="2023-06-26T18:41:00Z">
        <w:r w:rsidR="003E1306">
          <w:t>on</w:t>
        </w:r>
      </w:ins>
      <w:del w:id="45" w:author="Yonatan Grad" w:date="2023-06-26T18:41:00Z">
        <w:r w:rsidDel="003E1306">
          <w:delText>ve</w:delText>
        </w:r>
      </w:del>
      <w:r>
        <w:t xml:space="preserve"> measures. </w:t>
      </w:r>
    </w:p>
    <w:p w14:paraId="756E1AFF" w14:textId="77777777" w:rsidR="00B10F33" w:rsidRDefault="00B10F33"/>
    <w:p w14:paraId="60542C67" w14:textId="77777777" w:rsidR="00335E32" w:rsidRDefault="00335E32">
      <w:pPr>
        <w:rPr>
          <w:ins w:id="46" w:author="Yonatan Grad" w:date="2023-06-26T18:43:00Z"/>
          <w:b/>
          <w:bCs/>
        </w:rPr>
      </w:pPr>
      <w:ins w:id="47" w:author="Yonatan Grad" w:date="2023-06-26T18:43:00Z">
        <w:r>
          <w:rPr>
            <w:b/>
            <w:bCs/>
          </w:rPr>
          <w:br w:type="page"/>
        </w:r>
      </w:ins>
    </w:p>
    <w:p w14:paraId="083624B1" w14:textId="34E21534" w:rsidR="007A4F37" w:rsidRDefault="00B10F33">
      <w:pPr>
        <w:rPr>
          <w:b/>
          <w:bCs/>
        </w:rPr>
      </w:pPr>
      <w:commentRangeStart w:id="48"/>
      <w:r>
        <w:rPr>
          <w:b/>
          <w:bCs/>
        </w:rPr>
        <w:lastRenderedPageBreak/>
        <w:t>INTRODUCTION</w:t>
      </w:r>
      <w:commentRangeEnd w:id="48"/>
      <w:r w:rsidR="00942307">
        <w:rPr>
          <w:rStyle w:val="CommentReference"/>
        </w:rPr>
        <w:commentReference w:id="48"/>
      </w:r>
    </w:p>
    <w:p w14:paraId="553C5C3A" w14:textId="2E94005A" w:rsidR="000E4799" w:rsidRDefault="00CB180A">
      <w:pPr>
        <w:rPr>
          <w:ins w:id="49" w:author="Kline, Madeleine" w:date="2023-06-26T17:46:00Z"/>
        </w:rPr>
      </w:pPr>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50"/>
      <w:commentRangeStart w:id="51"/>
      <w:r w:rsidR="00C46D26">
        <w:t xml:space="preserve">20-30% </w:t>
      </w:r>
      <w:commentRangeEnd w:id="50"/>
      <w:r w:rsidR="00561156">
        <w:rPr>
          <w:rStyle w:val="CommentReference"/>
        </w:rPr>
        <w:commentReference w:id="50"/>
      </w:r>
      <w:commentRangeEnd w:id="51"/>
      <w:r w:rsidR="00D3681C">
        <w:rPr>
          <w:rStyle w:val="CommentReference"/>
        </w:rPr>
        <w:commentReference w:id="51"/>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is recommended to decrease symptom duration, reduce transmission, and prevent complications such as acute rheumatic fever</w:t>
      </w:r>
      <w:del w:id="52" w:author="Yonatan Grad" w:date="2023-06-27T10:43:00Z">
        <w:r w:rsidR="0028152F" w:rsidDel="00F30587">
          <w:delText xml:space="preserve">, </w:delText>
        </w:r>
      </w:del>
      <w:del w:id="53" w:author="Yonatan Grad" w:date="2023-06-27T10:40:00Z">
        <w:r w:rsidR="0028152F" w:rsidDel="00F30587">
          <w:delText>an</w:delText>
        </w:r>
      </w:del>
      <w:ins w:id="54" w:author="Yonatan Grad" w:date="2023-06-27T10:43:00Z">
        <w:r w:rsidR="00F30587">
          <w:t xml:space="preserve">. Guidelines </w:t>
        </w:r>
      </w:ins>
      <w:ins w:id="55" w:author="Yonatan Grad" w:date="2023-06-27T10:45:00Z">
        <w:r w:rsidR="00F30587">
          <w:t xml:space="preserve">advise </w:t>
        </w:r>
      </w:ins>
      <w:ins w:id="56" w:author="Yonatan Grad" w:date="2023-06-27T10:43:00Z">
        <w:r w:rsidR="00F30587">
          <w:t xml:space="preserve">treatment after </w:t>
        </w:r>
      </w:ins>
      <w:del w:id="57" w:author="Yonatan Grad" w:date="2023-06-27T10:40:00Z">
        <w:r w:rsidR="0028152F" w:rsidDel="00F30587">
          <w:delText xml:space="preserve">d </w:delText>
        </w:r>
      </w:del>
      <w:r w:rsidR="0028152F">
        <w:t xml:space="preserve">diagnosis </w:t>
      </w:r>
      <w:ins w:id="58" w:author="Yonatan Grad" w:date="2023-06-27T10:41:00Z">
        <w:r w:rsidR="00F30587">
          <w:t xml:space="preserve">by </w:t>
        </w:r>
      </w:ins>
      <w:del w:id="59" w:author="Yonatan Grad" w:date="2023-06-27T10:41:00Z">
        <w:r w:rsidR="0028152F" w:rsidDel="00F30587">
          <w:delText xml:space="preserve">with </w:delText>
        </w:r>
      </w:del>
      <w:r w:rsidR="0028152F">
        <w:t>a rapid antigen detection test (RADT) or throat culture</w:t>
      </w:r>
      <w:ins w:id="60" w:author="Yonatan Grad" w:date="2023-06-27T10:44:00Z">
        <w:r w:rsidR="00F30587">
          <w:t>, rather than by clinical features alone</w:t>
        </w:r>
      </w:ins>
      <w:del w:id="61" w:author="Yonatan Grad" w:date="2023-06-27T10:41:00Z">
        <w:r w:rsidR="0028152F" w:rsidDel="00F30587">
          <w:delText xml:space="preserve"> is </w:delText>
        </w:r>
        <w:commentRangeStart w:id="62"/>
        <w:commentRangeStart w:id="63"/>
        <w:r w:rsidR="008C75DB" w:rsidDel="00F30587">
          <w:delText>required</w:delText>
        </w:r>
        <w:commentRangeEnd w:id="62"/>
        <w:r w:rsidR="008D39E5" w:rsidDel="00F30587">
          <w:rPr>
            <w:rStyle w:val="CommentReference"/>
          </w:rPr>
          <w:commentReference w:id="62"/>
        </w:r>
        <w:commentRangeEnd w:id="63"/>
        <w:r w:rsidR="00D3681C" w:rsidDel="00F30587">
          <w:rPr>
            <w:rStyle w:val="CommentReference"/>
          </w:rPr>
          <w:commentReference w:id="63"/>
        </w:r>
      </w:del>
      <w:r w:rsidR="0028152F">
        <w:t>.</w:t>
      </w:r>
      <w:commentRangeStart w:id="64"/>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commentRangeEnd w:id="64"/>
      <w:r w:rsidR="00F30587">
        <w:rPr>
          <w:rStyle w:val="CommentReference"/>
        </w:rPr>
        <w:commentReference w:id="64"/>
      </w:r>
    </w:p>
    <w:p w14:paraId="3683E094" w14:textId="77777777" w:rsidR="0082164D" w:rsidRDefault="0082164D"/>
    <w:p w14:paraId="504187AD" w14:textId="6C86028F" w:rsidR="008741DB" w:rsidRDefault="008D21A7">
      <w:r>
        <w:t>GAS can also cause invasive disease (</w:t>
      </w:r>
      <w:proofErr w:type="spellStart"/>
      <w:r>
        <w:t>iGAS</w:t>
      </w:r>
      <w:proofErr w:type="spellEnd"/>
      <w:r>
        <w:t xml:space="preserve">), which is defined as </w:t>
      </w:r>
      <w:r w:rsidR="00865DE8">
        <w:t>bacteria cultured from a typically sterile body site (e.g.</w:t>
      </w:r>
      <w:ins w:id="65" w:author="Yonatan Grad" w:date="2023-06-27T10:46:00Z">
        <w:r w:rsidR="00F30587">
          <w:t>,</w:t>
        </w:r>
      </w:ins>
      <w:r w:rsidR="00865DE8">
        <w:t xml:space="preserve"> bacteremia</w:t>
      </w:r>
      <w:del w:id="66" w:author="Yonatan Grad" w:date="2023-06-27T10:46:00Z">
        <w:r w:rsidR="00865DE8" w:rsidDel="00F30587">
          <w:delText>, meningitis</w:delText>
        </w:r>
      </w:del>
      <w:r w:rsidR="00865DE8">
        <w:t>).</w:t>
      </w:r>
      <w:r w:rsidR="00865DE8">
        <w:fldChar w:fldCharType="begin"/>
      </w:r>
      <w:r w:rsidR="00865DE8">
        <w:instrText xml:space="preserve"> ADDIN ZOTERO_ITEM CSL_CITATION {"citationID":"IVxWWEa2","properties":{"formattedCitation":"\\super 3\\nosupersub{}","plainCitation":"3","noteIndex":0},"citationItems":[{"id":1255,"uris":["http://zotero.org/users/4318844/items/R2VH7LRA"],"itemData":{"id":1255,"type":"post-weblog","abstract":"Access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865DE8" w:rsidRPr="00865DE8">
        <w:rPr>
          <w:rFonts w:ascii="Calibri" w:cs="Calibri"/>
          <w:vertAlign w:val="superscript"/>
        </w:rPr>
        <w:t>3</w:t>
      </w:r>
      <w:r w:rsidR="00865DE8">
        <w:fldChar w:fldCharType="end"/>
      </w:r>
      <w:r w:rsidR="00865DE8">
        <w:t xml:space="preserve"> In contrast to </w:t>
      </w:r>
      <w:ins w:id="67" w:author="Yonatan Grad" w:date="2023-06-27T10:47:00Z">
        <w:r w:rsidR="00F30587">
          <w:t xml:space="preserve">the usually mild </w:t>
        </w:r>
      </w:ins>
      <w:r w:rsidR="00865DE8">
        <w:t xml:space="preserve">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68" w:author="Kline, Madeleine"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t>
      </w:r>
      <w:commentRangeStart w:id="69"/>
      <w:r w:rsidR="00865DE8">
        <w:t xml:space="preserve">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commentRangeEnd w:id="69"/>
      <w:r w:rsidR="008379DD">
        <w:rPr>
          <w:rStyle w:val="CommentReference"/>
        </w:rPr>
        <w:commentReference w:id="69"/>
      </w:r>
    </w:p>
    <w:p w14:paraId="02CC6D37" w14:textId="77777777" w:rsidR="008D21A7" w:rsidRDefault="008D21A7"/>
    <w:p w14:paraId="4ED56084" w14:textId="67DAC955" w:rsidR="000A560B" w:rsidRDefault="000A560B" w:rsidP="000A560B">
      <w:r>
        <w:t>Many</w:t>
      </w:r>
      <w:r w:rsidR="00865DE8">
        <w:t xml:space="preserve"> antibiotic courses dispensed to children in the U.S. are associated with respiratory infections</w:t>
      </w:r>
      <w:r>
        <w:t>.</w:t>
      </w:r>
      <w:r>
        <w:fldChar w:fldCharType="begin"/>
      </w:r>
      <w:r>
        <w:instrText xml:space="preserve"> ADDIN ZOTERO_ITEM CSL_CITATION {"citationID":"74gVRdnO","properties":{"formattedCitation":"\\super 4\\nosupersub{}","plainCitation":"4","noteIndex":0},"citationItems":[{"id":1062,"uris":["http://zotero.org/users/4318844/items/IRSN383K"],"itemData":{"id":1062,"type":"article-journal","abstract":"In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Pr="000A560B">
        <w:rPr>
          <w:rFonts w:ascii="Calibri" w:cs="Calibri"/>
          <w:vertAlign w:val="superscript"/>
        </w:rPr>
        <w:t>4</w:t>
      </w:r>
      <w:r>
        <w:fldChar w:fldCharType="end"/>
      </w:r>
      <w:r>
        <w:t xml:space="preserve"> GAS pharyngitis is a major driver of antibiotic prescribing in the U.S., accounting for 5.9% of all outpatient antibiotic prescriptions in children ages 3-9.</w:t>
      </w:r>
      <w:del w:id="70" w:author="Kline, Madeleine" w:date="2023-06-26T17:47:00Z">
        <w:r w:rsidDel="0082164D">
          <w:delText xml:space="preserve"> </w:delText>
        </w:r>
      </w:del>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 xml:space="preserve">While GAS is </w:t>
      </w:r>
      <w:del w:id="71" w:author="Yonatan Grad" w:date="2023-06-27T10:50:00Z">
        <w:r w:rsidDel="00D57180">
          <w:delText xml:space="preserve">largely </w:delText>
        </w:r>
      </w:del>
      <w:r>
        <w:t>penicillin-susceptible, resistance has emerged to second-line antibiotics such as macrolides and lincosamides.</w:t>
      </w:r>
      <w:r>
        <w:fldChar w:fldCharType="begin"/>
      </w:r>
      <w:r>
        <w:instrText xml:space="preserve"> ADDIN ZOTERO_ITEM CSL_CITATION {"citationID":"yoptyKkO","properties":{"formattedCitation":"\\super 5\\nosupersub{}","plainCitation":"5","noteIndex":0},"citationItems":[{"id":1232,"uris":["http://zotero.org/users/4318844/items/8VL4N24V"],"itemData":{"id":1232,"type":"article-journal","container-title":"Nature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Pr="00865DE8">
        <w:rPr>
          <w:rFonts w:ascii="Calibri" w:cs="Calibri"/>
          <w:vertAlign w:val="superscript"/>
        </w:rPr>
        <w:t>5</w:t>
      </w:r>
      <w:r>
        <w:fldChar w:fldCharType="end"/>
      </w:r>
      <w:r>
        <w:t xml:space="preserve"> Use of antibiotics can promote drug resistance both in the target pathogen and in other prevalent bacteria via bystander selection.</w:t>
      </w:r>
      <w:r>
        <w:fldChar w:fldCharType="begin"/>
      </w:r>
      <w:r>
        <w:instrText xml:space="preserve"> ADDIN ZOTERO_ITEM CSL_CITATION {"citationID":"IzrEIl3h","properties":{"formattedCitation":"\\super 6\\nosupersub{}","plainCitation":"6","noteIndex":0},"citationItems":[{"id":834,"uris":["http://zotero.org/users/4318844/items/8YPHEYFP"],"itemData":{"id":834,"type":"article-journal","abstract":"Bystander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Pr="00865DE8">
        <w:rPr>
          <w:rFonts w:ascii="Calibri" w:cs="Calibri"/>
          <w:vertAlign w:val="superscript"/>
        </w:rPr>
        <w:t>6</w:t>
      </w:r>
      <w:r>
        <w:fldChar w:fldCharType="end"/>
      </w:r>
      <w:r>
        <w:t xml:space="preserve"> Efforts to reduce GAS pharyngitis disease burden include the development of vaccines to protect against GAS, some of which are in clinical trials but are not yet approved.</w:t>
      </w:r>
      <w:r>
        <w:fldChar w:fldCharType="begin"/>
      </w:r>
      <w:r w:rsidR="00782D8D">
        <w:instrText xml:space="preserve"> ADDIN ZOTERO_ITEM CSL_CITATION {"citationID":"kxTffcZB","properties":{"formattedCitation":"\\super 7,8\\nosupersub{}","plainCitation":"7,8","noteIndex":0},"citationItems":[{"id":1223,"uris":["http://zotero.org/users/4318844/items/QKUBXXMF"],"itemData":{"id":1223,"type":"article-journal","abstract":"Purpose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00782D8D" w:rsidRPr="00782D8D">
        <w:rPr>
          <w:rFonts w:ascii="Calibri" w:cs="Calibri"/>
          <w:vertAlign w:val="superscript"/>
        </w:rPr>
        <w:t>7,8</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72"/>
      <w:commentRangeEnd w:id="72"/>
      <w:r>
        <w:rPr>
          <w:rStyle w:val="CommentReference"/>
        </w:rPr>
        <w:commentReference w:id="72"/>
      </w:r>
    </w:p>
    <w:p w14:paraId="462DCA8A" w14:textId="77777777" w:rsidR="000E4799" w:rsidRDefault="000E4799"/>
    <w:p w14:paraId="5FFEE12F" w14:textId="3BA03EC6" w:rsidR="00A562BF" w:rsidRPr="00CB180A" w:rsidRDefault="00C46D26">
      <w:r>
        <w:t>GAS pharyngitis is more common in the winter and spring months</w:t>
      </w:r>
      <w:r w:rsidR="00920A70">
        <w:t>,</w:t>
      </w:r>
      <w:r>
        <w:fldChar w:fldCharType="begin"/>
      </w:r>
      <w:r w:rsidR="00782D8D">
        <w:instrText xml:space="preserve"> ADDIN ZOTERO_ITEM CSL_CITATION {"citationID":"C5LSVn0B","properties":{"formattedCitation":"\\super 2,9\\nosupersub{}","plainCitation":"2,9","noteIndex":0},"citationItems":[{"id":1218,"uris":["http://zotero.org/users/4318844/items/KWM8Y7NA"],"itemData":{"id":1218,"type":"webpage","abstract":"Etiology,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782D8D" w:rsidRPr="00782D8D">
        <w:rPr>
          <w:rFonts w:ascii="Calibri" w:cs="Calibri"/>
          <w:vertAlign w:val="superscript"/>
        </w:rPr>
        <w:t>2,9</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782D8D">
        <w:instrText xml:space="preserve"> ADDIN ZOTERO_ITEM CSL_CITATION {"citationID":"fJJEEL8h","properties":{"formattedCitation":"\\super 10,11\\nosupersub{}","plainCitation":"10,11","noteIndex":0},"citationItems":[{"id":1212,"uris":["http://zotero.org/users/4318844/items/A254X3T4"],"itemData":{"id":1212,"type":"article-journal","abstract":"Seasonal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782D8D" w:rsidRPr="00782D8D">
        <w:rPr>
          <w:rFonts w:ascii="Calibri" w:cs="Calibri"/>
          <w:vertAlign w:val="superscript"/>
        </w:rPr>
        <w:t>10,11</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w:t>
      </w:r>
      <w:del w:id="73" w:author="Yonatan Grad" w:date="2023-06-27T10:54:00Z">
        <w:r w:rsidR="000E4799" w:rsidDel="00D57180">
          <w:delText>,</w:delText>
        </w:r>
      </w:del>
      <w:r w:rsidR="000E4799">
        <w:t xml:space="preserve"> and </w:t>
      </w:r>
      <w:r w:rsidR="00920A70">
        <w:t xml:space="preserve">can </w:t>
      </w:r>
      <w:r w:rsidR="000E4799">
        <w:t xml:space="preserve">indicate where and when to </w:t>
      </w:r>
      <w:del w:id="74" w:author="Yonatan Grad" w:date="2023-06-27T10:54:00Z">
        <w:r w:rsidR="000E4799" w:rsidDel="00D57180">
          <w:delText xml:space="preserve">expect the most severe disease and complications to </w:delText>
        </w:r>
      </w:del>
      <w:commentRangeStart w:id="75"/>
      <w:commentRangeStart w:id="76"/>
      <w:commentRangeStart w:id="77"/>
      <w:r w:rsidR="000E4799">
        <w:t xml:space="preserve">target interventions </w:t>
      </w:r>
      <w:r w:rsidR="00920A70">
        <w:t>that</w:t>
      </w:r>
      <w:r w:rsidR="000E4799">
        <w:t xml:space="preserve"> reduce the burden of disease</w:t>
      </w:r>
      <w:commentRangeEnd w:id="75"/>
      <w:r w:rsidR="00CD6788">
        <w:rPr>
          <w:rStyle w:val="CommentReference"/>
        </w:rPr>
        <w:commentReference w:id="75"/>
      </w:r>
      <w:commentRangeEnd w:id="76"/>
      <w:r w:rsidR="006C142C">
        <w:rPr>
          <w:rStyle w:val="CommentReference"/>
        </w:rPr>
        <w:commentReference w:id="76"/>
      </w:r>
      <w:commentRangeEnd w:id="77"/>
      <w:r w:rsidR="00D57180">
        <w:rPr>
          <w:rStyle w:val="CommentReference"/>
        </w:rPr>
        <w:commentReference w:id="77"/>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w:t>
      </w:r>
      <w:ins w:id="78" w:author="Yonatan Grad" w:date="2023-06-27T10:58:00Z">
        <w:r w:rsidR="00D57180">
          <w:t xml:space="preserve"> and culture</w:t>
        </w:r>
      </w:ins>
      <w:r w:rsidR="0051348B">
        <w:t xml:space="preserve"> for</w:t>
      </w:r>
      <w:r w:rsidR="00E37E7B">
        <w:t xml:space="preserve"> GAS pharyngitis </w:t>
      </w:r>
      <w:commentRangeStart w:id="79"/>
      <w:r w:rsidR="00E37E7B">
        <w:t xml:space="preserve">means that claims data </w:t>
      </w:r>
      <w:r w:rsidR="00E36DC6">
        <w:t>are</w:t>
      </w:r>
      <w:r w:rsidR="00E37E7B">
        <w:t xml:space="preserve"> a </w:t>
      </w:r>
      <w:del w:id="80" w:author="Yonatan Grad" w:date="2023-06-27T11:09:00Z">
        <w:r w:rsidR="00E37E7B" w:rsidDel="004900FA">
          <w:delText xml:space="preserve">reliable </w:delText>
        </w:r>
      </w:del>
      <w:ins w:id="81" w:author="Yonatan Grad" w:date="2023-06-27T11:09:00Z">
        <w:r w:rsidR="004900FA">
          <w:t>reasonable</w:t>
        </w:r>
        <w:r w:rsidR="004900FA">
          <w:t xml:space="preserve"> </w:t>
        </w:r>
      </w:ins>
      <w:r w:rsidR="004079A2">
        <w:t>indicator of</w:t>
      </w:r>
      <w:r w:rsidR="00E37E7B">
        <w:t xml:space="preserve"> disease prevalence</w:t>
      </w:r>
      <w:r w:rsidR="00575EDF">
        <w:t xml:space="preserve"> in the U.S.</w:t>
      </w:r>
      <w:r w:rsidR="00E37E7B">
        <w:t xml:space="preserve"> </w:t>
      </w:r>
      <w:commentRangeEnd w:id="79"/>
      <w:r w:rsidR="00D57180">
        <w:rPr>
          <w:rStyle w:val="CommentReference"/>
        </w:rPr>
        <w:commentReference w:id="79"/>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42B9AAA2"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82"/>
      <w:r w:rsidR="005A1D60">
        <w:t xml:space="preserve">which is a convenience sample of 16.6-36.4 million privately-insured individuals (5.1-11.6% of the total U.S. </w:t>
      </w:r>
      <w:commentRangeEnd w:id="82"/>
      <w:r w:rsidR="001906DD">
        <w:rPr>
          <w:rStyle w:val="CommentReference"/>
        </w:rPr>
        <w:commentReference w:id="82"/>
      </w:r>
      <w:r w:rsidR="005A1D60">
        <w:t>population).</w:t>
      </w:r>
      <w:r w:rsidR="005247ED">
        <w:fldChar w:fldCharType="begin"/>
      </w:r>
      <w:r w:rsidR="00782D8D">
        <w:instrText xml:space="preserve"> ADDIN ZOTERO_ITEM CSL_CITATION {"citationID":"xwS2zTLb","properties":{"formattedCitation":"\\super 12\\nosupersub{}","plainCitation":"12","noteIndex":0},"citationItems":[{"id":1235,"uris":["http://zotero.org/users/4318844/items/UEUMUY9I"],"itemData":{"id":1235,"type":"webpage","title":"Real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782D8D" w:rsidRPr="00782D8D">
        <w:rPr>
          <w:rFonts w:ascii="Calibri" w:cs="Calibri"/>
          <w:vertAlign w:val="superscript"/>
        </w:rPr>
        <w:t>12</w:t>
      </w:r>
      <w:r w:rsidR="005247ED">
        <w:fldChar w:fldCharType="end"/>
      </w:r>
      <w:r w:rsidR="005247ED">
        <w:t xml:space="preserve"> </w:t>
      </w:r>
      <w:r w:rsidR="00A13623">
        <w:t xml:space="preserve">The sample was restricted to individuals who were continuously </w:t>
      </w:r>
      <w:commentRangeStart w:id="83"/>
      <w:commentRangeStart w:id="84"/>
      <w:r w:rsidR="00A13623">
        <w:t xml:space="preserve">enrolled </w:t>
      </w:r>
      <w:commentRangeEnd w:id="83"/>
      <w:r w:rsidR="00A13623">
        <w:rPr>
          <w:rStyle w:val="CommentReference"/>
        </w:rPr>
        <w:commentReference w:id="83"/>
      </w:r>
      <w:commentRangeEnd w:id="84"/>
      <w:r w:rsidR="00942307">
        <w:rPr>
          <w:rStyle w:val="CommentReference"/>
        </w:rPr>
        <w:commentReference w:id="84"/>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54E3DC1B"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782D8D">
        <w:instrText xml:space="preserve"> ADDIN ZOTERO_ITEM CSL_CITATION {"citationID":"glVs2Kpl","properties":{"formattedCitation":"\\super 13\\nosupersub{}","plainCitation":"13","noteIndex":0},"citationItems":[{"id":1237,"uris":["http://zotero.org/users/4318844/items/CTP6R9WG"],"itemData":{"id":1237,"type":"webpage","title":"Clinical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782D8D" w:rsidRPr="00782D8D">
        <w:rPr>
          <w:rFonts w:ascii="Calibri" w:cs="Calibri"/>
          <w:vertAlign w:val="superscript"/>
        </w:rPr>
        <w:t>13</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85"/>
      <w:commentRangeStart w:id="86"/>
      <w:r>
        <w:t xml:space="preserve">GAS </w:t>
      </w:r>
      <w:commentRangeEnd w:id="85"/>
      <w:r>
        <w:rPr>
          <w:rStyle w:val="CommentReference"/>
        </w:rPr>
        <w:commentReference w:id="85"/>
      </w:r>
      <w:commentRangeEnd w:id="86"/>
      <w:r w:rsidR="00A06753">
        <w:rPr>
          <w:rStyle w:val="CommentReference"/>
        </w:rPr>
        <w:commentReference w:id="86"/>
      </w:r>
      <w:commentRangeStart w:id="87"/>
      <w:r>
        <w:t>pharyngitis was the first or second diagn</w:t>
      </w:r>
      <w:commentRangeEnd w:id="87"/>
      <w:r>
        <w:rPr>
          <w:rStyle w:val="CommentReference"/>
        </w:rPr>
        <w:commentReference w:id="87"/>
      </w:r>
      <w:r>
        <w:t xml:space="preserve">osis billed for the </w:t>
      </w:r>
      <w:commentRangeStart w:id="88"/>
      <w:commentRangeStart w:id="89"/>
      <w:r>
        <w:t>visit</w:t>
      </w:r>
      <w:commentRangeEnd w:id="88"/>
      <w:r w:rsidR="001D57B0">
        <w:rPr>
          <w:rStyle w:val="CommentReference"/>
        </w:rPr>
        <w:commentReference w:id="88"/>
      </w:r>
      <w:commentRangeEnd w:id="89"/>
      <w:r w:rsidR="00E2480C">
        <w:rPr>
          <w:rStyle w:val="CommentReference"/>
        </w:rPr>
        <w:commentReference w:id="89"/>
      </w:r>
      <w:r>
        <w:t xml:space="preserve">. </w:t>
      </w:r>
    </w:p>
    <w:p w14:paraId="49ACE591" w14:textId="72463F24" w:rsidR="000C6371" w:rsidRPr="00AC7CB4" w:rsidRDefault="000C6371" w:rsidP="009151B9">
      <w:pPr>
        <w:rPr>
          <w:lang w:val="en-GB"/>
        </w:rPr>
      </w:pPr>
    </w:p>
    <w:p w14:paraId="37981D0B" w14:textId="632414E7" w:rsidR="00EC7E09" w:rsidRDefault="00EC7E09" w:rsidP="00EC7E09">
      <w:commentRangeStart w:id="90"/>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ins w:id="91" w:author="Kline, Madeleine [2]" w:date="2023-06-26T11:24:00Z">
        <w:r w:rsidR="00AC082E">
          <w:t>Quarterly</w:t>
        </w:r>
      </w:ins>
      <w:ins w:id="92" w:author="Kline, Madeleine [2]" w:date="2023-06-26T11:18:00Z">
        <w:r w:rsidR="00AC082E">
          <w:t xml:space="preserve"> visits</w:t>
        </w:r>
      </w:ins>
      <w:ins w:id="93" w:author="Kline, Madeleine" w:date="2023-06-26T17:39:00Z">
        <w:r w:rsidR="00180418">
          <w:t xml:space="preserve"> per 1,000 people, where quarter 1 was January, February and March, quarter 2 was April, May and June, quarter 3</w:t>
        </w:r>
      </w:ins>
      <w:ins w:id="94" w:author="Kline, Madeleine [2]" w:date="2023-06-26T11:24:00Z">
        <w:r w:rsidR="00AC082E">
          <w:t xml:space="preserve"> </w:t>
        </w:r>
      </w:ins>
      <w:ins w:id="95" w:author="Kline, Madeleine" w:date="2023-06-26T17:39:00Z">
        <w:r w:rsidR="00180418">
          <w:t xml:space="preserve">was July, August, and September, and quarter 4 was October, November, and December, </w:t>
        </w:r>
      </w:ins>
      <w:ins w:id="96" w:author="Kline, Madeleine [2]" w:date="2023-06-26T11:24:00Z">
        <w:del w:id="97" w:author="Kline, Madeleine" w:date="2023-06-26T17:39:00Z">
          <w:r w:rsidR="00AC082E" w:rsidDel="00180418">
            <w:delText>per 1,000 people</w:delText>
          </w:r>
        </w:del>
      </w:ins>
      <w:ins w:id="98" w:author="Kline, Madeleine [2]" w:date="2023-06-26T11:18:00Z">
        <w:del w:id="99" w:author="Kline, Madeleine" w:date="2023-06-26T17:39:00Z">
          <w:r w:rsidR="00AC082E" w:rsidDel="00180418">
            <w:delText xml:space="preserve"> </w:delText>
          </w:r>
        </w:del>
        <w:r w:rsidR="00AC082E">
          <w:t xml:space="preserve">were calculated by </w:t>
        </w:r>
      </w:ins>
      <w:ins w:id="100" w:author="Kline, Madeleine [2]" w:date="2023-06-26T11:23:00Z">
        <w:r w:rsidR="00AC082E">
          <w:t xml:space="preserve">summing the monthly average visits across the 3 months in that quarter. </w:t>
        </w:r>
      </w:ins>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101"/>
      <w:commentRangeStart w:id="102"/>
      <w:proofErr w:type="spellStart"/>
      <w:r w:rsidR="007A4332">
        <w:t>tidycensus</w:t>
      </w:r>
      <w:proofErr w:type="spellEnd"/>
      <w:r w:rsidR="007A4332">
        <w:t xml:space="preserve"> </w:t>
      </w:r>
      <w:commentRangeEnd w:id="101"/>
      <w:r w:rsidR="007A4332">
        <w:rPr>
          <w:rStyle w:val="CommentReference"/>
        </w:rPr>
        <w:commentReference w:id="101"/>
      </w:r>
      <w:commentRangeEnd w:id="102"/>
      <w:r w:rsidR="007A4332">
        <w:rPr>
          <w:rStyle w:val="CommentReference"/>
        </w:rPr>
        <w:commentReference w:id="102"/>
      </w:r>
      <w:r w:rsidR="007A4332">
        <w:t>R package</w:t>
      </w:r>
      <w:r w:rsidR="002C1B49">
        <w:fldChar w:fldCharType="begin"/>
      </w:r>
      <w:r w:rsidR="00782D8D">
        <w:instrText xml:space="preserve"> ADDIN ZOTERO_ITEM CSL_CITATION {"citationID":"1woQ3GAx","properties":{"formattedCitation":"\\super 14\\nosupersub{}","plainCitation":"14","noteIndex":0},"citationItems":[{"id":1250,"uris":["http://zotero.org/users/4318844/items/979HNLRG"],"itemData":{"id":1250,"type":"webpage","language":"en","note":"R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782D8D" w:rsidRPr="00782D8D">
        <w:rPr>
          <w:rFonts w:ascii="Calibri" w:cs="Calibri"/>
          <w:vertAlign w:val="superscript"/>
        </w:rPr>
        <w:t>14</w:t>
      </w:r>
      <w:r w:rsidR="002C1B49">
        <w:fldChar w:fldCharType="end"/>
      </w:r>
      <w:r w:rsidR="007A4332">
        <w:t>.</w:t>
      </w:r>
      <w:commentRangeEnd w:id="90"/>
      <w:r w:rsidR="00203884">
        <w:rPr>
          <w:rStyle w:val="CommentReference"/>
        </w:rPr>
        <w:commentReference w:id="90"/>
      </w:r>
    </w:p>
    <w:p w14:paraId="181AE26E" w14:textId="2F114F11" w:rsidR="00EC7E09" w:rsidRDefault="00EC7E09" w:rsidP="00EC7E09"/>
    <w:p w14:paraId="351285CC" w14:textId="26E202BA"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 xml:space="preserve">For regional analyses, all </w:t>
      </w:r>
      <w:ins w:id="103" w:author="Yonatan Grad" w:date="2023-06-27T11:12:00Z">
        <w:r w:rsidR="00691283">
          <w:t xml:space="preserve">continental U.S. </w:t>
        </w:r>
      </w:ins>
      <w:r w:rsidR="00904C99">
        <w:t xml:space="preserve">states were included </w:t>
      </w:r>
      <w:del w:id="104" w:author="Yonatan Grad" w:date="2023-06-27T11:12:00Z">
        <w:r w:rsidR="00904C99" w:rsidDel="00691283">
          <w:delText>other than Hawaii and Alaska</w:delText>
        </w:r>
        <w:r w:rsidR="00CF10D0" w:rsidDel="00691283">
          <w:delText>, which are not part of the continental U.S.</w:delText>
        </w:r>
        <w:r w:rsidR="00904C99" w:rsidDel="00691283">
          <w:delText xml:space="preserve"> </w:delText>
        </w:r>
      </w:del>
      <w:r w:rsidR="00904C99">
        <w:t xml:space="preserve">(Figure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105"/>
      <w:commentRangeStart w:id="106"/>
      <w:r w:rsidR="00601C73">
        <w:t>people</w:t>
      </w:r>
      <w:r w:rsidR="00EC7E09">
        <w:t xml:space="preserve"> </w:t>
      </w:r>
      <w:commentRangeEnd w:id="105"/>
      <w:r w:rsidR="00EC7E09">
        <w:rPr>
          <w:rStyle w:val="CommentReference"/>
        </w:rPr>
        <w:commentReference w:id="105"/>
      </w:r>
      <w:commentRangeEnd w:id="106"/>
      <w:r w:rsidR="00E34B8D">
        <w:rPr>
          <w:rStyle w:val="CommentReference"/>
        </w:rPr>
        <w:commentReference w:id="106"/>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w:t>
      </w:r>
      <w:ins w:id="107" w:author="Kline, Madeleine [2]" w:date="2023-06-26T11:28:00Z">
        <w:r w:rsidR="00432E96">
          <w:t xml:space="preserve"> Quarterly visits per 1,000 people</w:t>
        </w:r>
      </w:ins>
      <w:ins w:id="108" w:author="Kline, Madeleine [2]" w:date="2023-06-26T11:29:00Z">
        <w:r w:rsidR="00432E96">
          <w:t xml:space="preserve"> by region or subregion</w:t>
        </w:r>
      </w:ins>
      <w:ins w:id="109" w:author="Kline, Madeleine [2]" w:date="2023-06-26T11:28:00Z">
        <w:r w:rsidR="00432E96">
          <w:t xml:space="preserve"> were calculated by summing the monthly average visits across the 3 months in that quarter</w:t>
        </w:r>
      </w:ins>
      <w:ins w:id="110" w:author="Kline, Madeleine [2]" w:date="2023-06-26T11:29:00Z">
        <w:r w:rsidR="00432E96">
          <w:t xml:space="preserve"> in that region or subregion</w:t>
        </w:r>
      </w:ins>
      <w:ins w:id="111" w:author="Kline, Madeleine [2]" w:date="2023-06-26T11:28:00Z">
        <w:r w:rsidR="00432E96">
          <w:t xml:space="preserve">. </w:t>
        </w:r>
      </w:ins>
      <w:del w:id="112" w:author="Kline, Madeleine [2]" w:date="2023-06-26T11:29:00Z">
        <w:r w:rsidR="00EC7E09" w:rsidDel="00432E96">
          <w:delText xml:space="preserve"> </w:delText>
        </w:r>
      </w:del>
      <w:commentRangeStart w:id="113"/>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113"/>
      <w:r w:rsidR="00933E3C">
        <w:rPr>
          <w:rStyle w:val="CommentReference"/>
        </w:rPr>
        <w:commentReference w:id="113"/>
      </w:r>
      <w:r w:rsidR="000A2DED">
        <w:t>There was no clear increasing or decreasing secular trend in visits across years (</w:t>
      </w:r>
      <w:r w:rsidR="000F598A">
        <w:t>Figure S2</w:t>
      </w:r>
      <w:r w:rsidR="000A2DED">
        <w:t xml:space="preserve">), and thus </w:t>
      </w:r>
      <w:r w:rsidR="003D249B">
        <w:t>visits</w:t>
      </w:r>
      <w:r w:rsidR="00E75D58">
        <w:t xml:space="preserve"> </w:t>
      </w:r>
      <w:r w:rsidR="00E75D58">
        <w:lastRenderedPageBreak/>
        <w:t xml:space="preserve">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114"/>
      <w:r>
        <w:rPr>
          <w:i/>
          <w:iCs/>
        </w:rPr>
        <w:t>Testing</w:t>
      </w:r>
      <w:commentRangeEnd w:id="114"/>
      <w:r w:rsidR="00AE1794">
        <w:rPr>
          <w:rStyle w:val="CommentReference"/>
        </w:rPr>
        <w:commentReference w:id="114"/>
      </w:r>
    </w:p>
    <w:p w14:paraId="22EB8191" w14:textId="24712905"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 (see Figure S</w:t>
      </w:r>
      <w:r w:rsidR="00C452C6">
        <w:t>5</w:t>
      </w:r>
      <w:r w:rsidR="00F321CB">
        <w: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35D5B499"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ins w:id="115" w:author="Kline, Madeleine [2]" w:date="2023-06-26T11:31:00Z">
                              <w:rPr>
                                <w:rFonts w:ascii="Cambria Math" w:eastAsiaTheme="minorEastAsia" w:hAnsi="Cambria Math"/>
                                <w:i/>
                                <w:lang w:val="el-GR"/>
                              </w:rPr>
                            </w:ins>
                          </m:ctrlPr>
                        </m:sSubPr>
                        <m:e>
                          <m:r>
                            <w:ins w:id="116" w:author="Kline, Madeleine [2]" w:date="2023-06-26T11:31:00Z">
                              <w:rPr>
                                <w:rFonts w:ascii="Cambria Math" w:eastAsiaTheme="minorEastAsia" w:hAnsi="Cambria Math"/>
                                <w:lang w:val="el-GR"/>
                              </w:rPr>
                              <m:t>φ</m:t>
                            </w:ins>
                          </m:r>
                        </m:e>
                        <m:sub>
                          <m:r>
                            <w:ins w:id="117" w:author="Kline, Madeleine [2]" w:date="2023-06-26T11:31:00Z">
                              <w:rPr>
                                <w:rFonts w:ascii="Cambria Math" w:eastAsiaTheme="minorEastAsia" w:hAnsi="Cambria Math"/>
                                <w:vertAlign w:val="subscript"/>
                                <w:lang w:val="en-GB"/>
                              </w:rPr>
                              <m:t>i</m:t>
                            </w:ins>
                          </m:r>
                        </m:sub>
                      </m:sSub>
                      <m:r>
                        <w:del w:id="118" w:author="Kline, Madeleine [2]" w:date="2023-06-26T11:31:00Z">
                          <w:rPr>
                            <w:rFonts w:ascii="Cambria Math" w:eastAsiaTheme="minorEastAsia" w:hAnsi="Cambria Math"/>
                            <w:lang w:val="el-GR"/>
                          </w:rPr>
                          <m:t>φ</m:t>
                        </w:del>
                      </m:r>
                      <m:r>
                        <w:del w:id="119" w:author="Kline, Madeleine [2]" w:date="2023-06-26T11:31:00Z">
                          <w:rPr>
                            <w:rFonts w:ascii="Cambria Math" w:eastAsiaTheme="minorEastAsia" w:hAnsi="Cambria Math"/>
                            <w:vertAlign w:val="subscript"/>
                            <w:lang w:val="en-GB"/>
                          </w:rPr>
                          <m:t>i</m:t>
                        </w:del>
                      </m:r>
                      <m:sSub>
                        <m:sSubPr>
                          <m:ctrlPr>
                            <w:del w:id="120" w:author="Kline, Madeleine [2]" w:date="2023-06-14T14:14:00Z">
                              <w:rPr>
                                <w:rFonts w:ascii="Cambria Math" w:hAnsi="Cambria Math"/>
                                <w:i/>
                              </w:rPr>
                            </w:del>
                          </m:ctrlPr>
                        </m:sSubPr>
                        <m:e>
                          <m:r>
                            <w:del w:id="121" w:author="Kline, Madeleine [2]" w:date="2023-06-14T14:14:00Z">
                              <w:rPr>
                                <w:rFonts w:ascii="Cambria Math" w:hAnsi="Cambria Math"/>
                              </w:rPr>
                              <m:t>ϕ</m:t>
                            </w:del>
                          </m:r>
                        </m:e>
                        <m:sub>
                          <m:r>
                            <w:del w:id="122" w:author="Kline, Madeleine [2]"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540F2EBC"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123"/>
      <w:r w:rsidR="00E95F5E">
        <w:t xml:space="preserve">is </w:t>
      </w:r>
      <w:commentRangeEnd w:id="123"/>
      <w:r w:rsidR="00F05CA9">
        <w:rPr>
          <w:rStyle w:val="CommentReference"/>
        </w:rPr>
        <w:commentReference w:id="123"/>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ins w:id="124" w:author="Kline, Madeleine [2]" w:date="2023-06-26T11:30:00Z">
        <w:r w:rsidR="002D0259">
          <w:t xml:space="preserve"> per </w:t>
        </w:r>
      </w:ins>
      <w:del w:id="125" w:author="Kline, Madeleine [2]" w:date="2023-06-26T11:30:00Z">
        <w:r w:rsidR="009C0729" w:rsidDel="002D0259">
          <w:delText>/</w:delText>
        </w:r>
      </w:del>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ins w:id="126" w:author="Kline, Madeleine [2]" w:date="2023-06-26T11:32:00Z">
                <w:rPr>
                  <w:rFonts w:ascii="Cambria Math" w:eastAsiaTheme="minorEastAsia" w:hAnsi="Cambria Math"/>
                  <w:i/>
                  <w:lang w:val="el-GR"/>
                </w:rPr>
              </w:ins>
            </m:ctrlPr>
          </m:sSubPr>
          <m:e>
            <m:r>
              <w:ins w:id="127" w:author="Kline, Madeleine [2]" w:date="2023-06-26T11:32:00Z">
                <w:rPr>
                  <w:rFonts w:ascii="Cambria Math" w:eastAsiaTheme="minorEastAsia" w:hAnsi="Cambria Math"/>
                  <w:lang w:val="el-GR"/>
                </w:rPr>
                <m:t>φ</m:t>
              </w:ins>
            </m:r>
          </m:e>
          <m:sub>
            <m:r>
              <w:ins w:id="128" w:author="Kline, Madeleine [2]" w:date="2023-06-26T11:32:00Z">
                <w:rPr>
                  <w:rFonts w:ascii="Cambria Math" w:eastAsiaTheme="minorEastAsia" w:hAnsi="Cambria Math"/>
                  <w:vertAlign w:val="subscript"/>
                  <w:lang w:val="en-GB"/>
                </w:rPr>
                <m:t>i</m:t>
              </w:ins>
            </m:r>
          </m:sub>
        </m:sSub>
        <m:r>
          <w:del w:id="129" w:author="Kline, Madeleine [2]" w:date="2023-06-26T11:32:00Z">
            <w:rPr>
              <w:rFonts w:ascii="Cambria Math" w:eastAsiaTheme="minorEastAsia" w:hAnsi="Cambria Math"/>
              <w:lang w:val="el-GR"/>
            </w:rPr>
            <m:t>φ</m:t>
          </w:del>
        </m:r>
        <m:r>
          <w:del w:id="130" w:author="Kline, Madeleine [2]" w:date="2023-06-26T11:32:00Z">
            <w:rPr>
              <w:rFonts w:ascii="Cambria Math" w:eastAsiaTheme="minorEastAsia" w:hAnsi="Cambria Math"/>
              <w:vertAlign w:val="subscript"/>
              <w:lang w:val="en-GB"/>
            </w:rPr>
            <m:t>i</m:t>
          </w:del>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ins w:id="131" w:author="Kline, Madeleine [2]" w:date="2023-06-26T11:32:00Z">
                <w:rPr>
                  <w:rFonts w:ascii="Cambria Math" w:eastAsiaTheme="minorEastAsia" w:hAnsi="Cambria Math"/>
                  <w:i/>
                  <w:lang w:val="el-GR"/>
                </w:rPr>
              </w:ins>
            </m:ctrlPr>
          </m:sSubPr>
          <m:e>
            <m:r>
              <w:ins w:id="132" w:author="Kline, Madeleine [2]" w:date="2023-06-26T11:32:00Z">
                <w:rPr>
                  <w:rFonts w:ascii="Cambria Math" w:eastAsiaTheme="minorEastAsia" w:hAnsi="Cambria Math"/>
                  <w:lang w:val="el-GR"/>
                </w:rPr>
                <m:t>φ</m:t>
              </w:ins>
            </m:r>
          </m:e>
          <m:sub>
            <m:r>
              <w:ins w:id="133" w:author="Kline, Madeleine [2]" w:date="2023-06-26T11:32:00Z">
                <w:rPr>
                  <w:rFonts w:ascii="Cambria Math" w:eastAsiaTheme="minorEastAsia" w:hAnsi="Cambria Math"/>
                  <w:vertAlign w:val="subscript"/>
                  <w:lang w:val="en-GB"/>
                </w:rPr>
                <m:t>i</m:t>
              </w:ins>
            </m:r>
          </m:sub>
        </m:sSub>
      </m:oMath>
      <w:del w:id="134" w:author="Kline, Madeleine [2]" w:date="2023-06-26T11:32:00Z">
        <w:r w:rsidR="00176EBA" w:rsidRPr="00524A71" w:rsidDel="002D0259">
          <w:rPr>
            <w:rFonts w:eastAsiaTheme="minorEastAsia"/>
            <w:i/>
            <w:iCs/>
            <w:lang w:val="el-GR"/>
          </w:rPr>
          <w:delText>φ</w:delText>
        </w:r>
        <w:r w:rsidR="00176EBA" w:rsidRPr="00524A71" w:rsidDel="002D0259">
          <w:rPr>
            <w:rFonts w:eastAsiaTheme="minorEastAsia"/>
            <w:i/>
            <w:iCs/>
            <w:vertAlign w:val="subscript"/>
            <w:lang w:val="en-GB"/>
          </w:rPr>
          <w:delText>i</w:delText>
        </w:r>
      </w:del>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ins w:id="135" w:author="Kline, Madeleine [2]" w:date="2023-06-26T11:32:00Z">
        <w:r w:rsidR="002D0259">
          <w:rPr>
            <w:rFonts w:eastAsiaTheme="minorEastAsia"/>
          </w:rPr>
          <w:t xml:space="preserve"> per </w:t>
        </w:r>
      </w:ins>
      <w:del w:id="136" w:author="Kline, Madeleine [2]" w:date="2023-06-26T11:32:00Z">
        <w:r w:rsidR="009F34AD" w:rsidDel="002D0259">
          <w:rPr>
            <w:rFonts w:eastAsiaTheme="minorEastAsia"/>
          </w:rPr>
          <w:delText>/</w:delText>
        </w:r>
      </w:del>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del w:id="137" w:author="Yonatan Grad" w:date="2023-06-27T11:14:00Z">
        <w:r w:rsidR="009344B7" w:rsidDel="00691283">
          <w:rPr>
            <w:rFonts w:eastAsiaTheme="minorEastAsia"/>
          </w:rPr>
          <w:delText xml:space="preserve">Initial </w:delText>
        </w:r>
        <w:r w:rsidR="00471FD6" w:rsidDel="00691283">
          <w:rPr>
            <w:rFonts w:eastAsiaTheme="minorEastAsia"/>
          </w:rPr>
          <w:delText>guess</w:delText>
        </w:r>
        <w:r w:rsidR="003E73CD" w:rsidDel="00691283">
          <w:rPr>
            <w:rFonts w:eastAsiaTheme="minorEastAsia"/>
          </w:rPr>
          <w:delText xml:space="preserve">es </w:delText>
        </w:r>
        <w:r w:rsidR="00234845" w:rsidDel="00691283">
          <w:rPr>
            <w:rFonts w:eastAsiaTheme="minorEastAsia"/>
          </w:rPr>
          <w:delText xml:space="preserve">for </w:delText>
        </w:r>
        <w:r w:rsidR="009344B7" w:rsidDel="00691283">
          <w:rPr>
            <w:rFonts w:eastAsiaTheme="minorEastAsia"/>
          </w:rPr>
          <w:delText>estimating</w:delText>
        </w:r>
      </w:del>
      <w:ins w:id="138" w:author="Yonatan Grad" w:date="2023-06-27T11:14:00Z">
        <w:r w:rsidR="00691283">
          <w:rPr>
            <w:rFonts w:eastAsiaTheme="minorEastAsia"/>
          </w:rPr>
          <w:t>Estimates of</w:t>
        </w:r>
      </w:ins>
      <w:r w:rsidR="009344B7">
        <w:rPr>
          <w:rFonts w:eastAsiaTheme="minorEastAsia"/>
        </w:rPr>
        <w:t xml:space="preserve"> the </w:t>
      </w:r>
      <w:r w:rsidR="00234845">
        <w:rPr>
          <w:rFonts w:eastAsiaTheme="minorEastAsia"/>
        </w:rPr>
        <w:t xml:space="preserve">amplitude, phase, and offset were </w:t>
      </w:r>
      <w:del w:id="139" w:author="Yonatan Grad" w:date="2023-06-27T11:14:00Z">
        <w:r w:rsidR="00B8319D" w:rsidDel="00691283">
          <w:rPr>
            <w:rFonts w:eastAsiaTheme="minorEastAsia"/>
          </w:rPr>
          <w:delText xml:space="preserve">chosen </w:delText>
        </w:r>
        <w:r w:rsidR="00234845" w:rsidDel="00691283">
          <w:rPr>
            <w:rFonts w:eastAsiaTheme="minorEastAsia"/>
          </w:rPr>
          <w:delText xml:space="preserve">and then </w:delText>
        </w:r>
      </w:del>
      <w:r w:rsidR="00234845">
        <w:rPr>
          <w:rFonts w:eastAsiaTheme="minorEastAsia"/>
        </w:rPr>
        <w:t xml:space="preserve">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399E0570" w:rsidR="00606E49" w:rsidRPr="00BE2C85" w:rsidRDefault="003D249B">
      <w:r>
        <w:t xml:space="preserve">The phase </w:t>
      </w:r>
      <m:oMath>
        <m:r>
          <w:ins w:id="140" w:author="Kline, Madeleine [2]" w:date="2023-06-26T11:33:00Z">
            <w:rPr>
              <w:rFonts w:ascii="Cambria Math" w:eastAsiaTheme="minorEastAsia" w:hAnsi="Cambria Math"/>
              <w:lang w:val="el-GR"/>
            </w:rPr>
            <m:t>φ</m:t>
          </w:ins>
        </m:r>
      </m:oMath>
      <w:del w:id="141" w:author="Kline, Madeleine [2]" w:date="2023-06-26T11:33:00Z">
        <w:r w:rsidR="004F45B5" w:rsidRPr="00524A71" w:rsidDel="009E0E8F">
          <w:rPr>
            <w:i/>
            <w:iCs/>
            <w:lang w:val="el-GR"/>
          </w:rPr>
          <w:delText>φ</w:delText>
        </w:r>
      </w:del>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commentRangeStart w:id="142"/>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commentRangeStart w:id="143"/>
      <w:r>
        <w:t>The sinusoidal fitting process can also result in negative amplitudes</w:t>
      </w:r>
      <w:commentRangeEnd w:id="142"/>
      <w:r w:rsidR="00691283">
        <w:rPr>
          <w:rStyle w:val="CommentReference"/>
        </w:rPr>
        <w:commentReference w:id="142"/>
      </w:r>
      <w:r>
        <w:t xml:space="preserve">, </w:t>
      </w:r>
      <w:commentRangeStart w:id="144"/>
      <w:commentRangeStart w:id="145"/>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144"/>
      <w:r>
        <w:rPr>
          <w:rStyle w:val="CommentReference"/>
        </w:rPr>
        <w:commentReference w:id="144"/>
      </w:r>
      <w:commentRangeEnd w:id="145"/>
      <w:r w:rsidR="00945888">
        <w:rPr>
          <w:rStyle w:val="CommentReference"/>
        </w:rPr>
        <w:commentReference w:id="145"/>
      </w:r>
      <w:commentRangeEnd w:id="143"/>
      <w:r w:rsidR="00691283">
        <w:rPr>
          <w:rStyle w:val="CommentReference"/>
        </w:rPr>
        <w:commentReference w:id="143"/>
      </w:r>
    </w:p>
    <w:p w14:paraId="6FA22592" w14:textId="77777777" w:rsidR="00E37E7B" w:rsidRDefault="00E37E7B">
      <w:pPr>
        <w:rPr>
          <w:b/>
          <w:bCs/>
        </w:rPr>
      </w:pPr>
    </w:p>
    <w:p w14:paraId="2C2F28B6" w14:textId="04430FEA" w:rsidR="00D067BE" w:rsidRDefault="00F020ED">
      <w:pPr>
        <w:rPr>
          <w:ins w:id="146" w:author="Kline, Madeleine [2]" w:date="2023-06-26T11:33:00Z"/>
        </w:rPr>
      </w:pPr>
      <w:r>
        <w:lastRenderedPageBreak/>
        <w:t>C</w:t>
      </w:r>
      <w:r w:rsidR="00431522">
        <w:t xml:space="preserve">onfidence </w:t>
      </w:r>
      <w:commentRangeStart w:id="147"/>
      <w:r w:rsidR="00561C47">
        <w:t xml:space="preserve">regions </w:t>
      </w:r>
      <w:commentRangeEnd w:id="147"/>
      <w:r w:rsidR="00691283">
        <w:rPr>
          <w:rStyle w:val="CommentReference"/>
        </w:rPr>
        <w:commentReference w:id="147"/>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15DADDA3" w14:textId="77777777" w:rsidR="009E0E8F" w:rsidRDefault="009E0E8F">
      <w:pPr>
        <w:rPr>
          <w:ins w:id="148" w:author="Kline, Madeleine [2]" w:date="2023-06-26T11:33:00Z"/>
        </w:rPr>
      </w:pPr>
    </w:p>
    <w:p w14:paraId="1740D332" w14:textId="086FCD1F" w:rsidR="009E0E8F" w:rsidRDefault="009E0E8F">
      <w:pPr>
        <w:rPr>
          <w:ins w:id="149" w:author="Kline, Madeleine [2]" w:date="2023-06-26T11:33:00Z"/>
          <w:i/>
          <w:iCs/>
        </w:rPr>
      </w:pPr>
      <w:ins w:id="150" w:author="Kline, Madeleine [2]" w:date="2023-06-26T11:33:00Z">
        <w:r>
          <w:rPr>
            <w:i/>
            <w:iCs/>
          </w:rPr>
          <w:t>School Start Time Correlation</w:t>
        </w:r>
      </w:ins>
    </w:p>
    <w:p w14:paraId="2942D6A4" w14:textId="5480880A" w:rsidR="009E0E8F" w:rsidRPr="009E0E8F" w:rsidRDefault="00473755">
      <w:pPr>
        <w:rPr>
          <w:ins w:id="151" w:author="Kline, Madeleine [2]" w:date="2023-06-26T11:33:00Z"/>
        </w:rPr>
      </w:pPr>
      <w:ins w:id="152" w:author="Kline, Madeleine [2]" w:date="2023-06-26T15:33:00Z">
        <w:r>
          <w:t>Data on</w:t>
        </w:r>
      </w:ins>
      <w:ins w:id="153" w:author="Kline, Madeleine [2]" w:date="2023-06-26T15:36:00Z">
        <w:r>
          <w:t xml:space="preserve"> 2019</w:t>
        </w:r>
      </w:ins>
      <w:ins w:id="154" w:author="Kline, Madeleine [2]" w:date="2023-06-26T15:33:00Z">
        <w:r>
          <w:t xml:space="preserve"> school start dates was curated by Pew Research Center.</w:t>
        </w:r>
      </w:ins>
      <w:r w:rsidR="00782D8D">
        <w:fldChar w:fldCharType="begin"/>
      </w:r>
      <w:r w:rsidR="00782D8D">
        <w:instrText xml:space="preserve"> ADDIN ZOTERO_ITEM CSL_CITATION {"citationID":"o8q2Cgab","properties":{"formattedCitation":"\\super 15\\nosupersub{}","plainCitation":"15","noteIndex":0},"citationItems":[{"id":1312,"uris":["http://zotero.org/users/4318844/items/BKLMKXAC"],"itemData":{"id":1312,"type":"post-weblog","abstract":"Earlier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782D8D" w:rsidRPr="00782D8D">
        <w:rPr>
          <w:rFonts w:ascii="Calibri" w:cs="Calibri"/>
          <w:vertAlign w:val="superscript"/>
        </w:rPr>
        <w:t>15</w:t>
      </w:r>
      <w:r w:rsidR="00782D8D">
        <w:fldChar w:fldCharType="end"/>
      </w:r>
      <w:ins w:id="155" w:author="Kline, Madeleine [2]" w:date="2023-06-26T15:33:00Z">
        <w:r>
          <w:t xml:space="preserve"> </w:t>
        </w:r>
      </w:ins>
      <w:ins w:id="156" w:author="Kline, Madeleine [2]" w:date="2023-06-26T15:34:00Z">
        <w:r>
          <w:t xml:space="preserve">This dataset </w:t>
        </w:r>
        <w:del w:id="157" w:author="Kline, Madeleine" w:date="2023-06-26T17:50:00Z">
          <w:r w:rsidDel="00F22E92">
            <w:delText>contain</w:delText>
          </w:r>
        </w:del>
      </w:ins>
      <w:ins w:id="158" w:author="Kline, Madeleine" w:date="2023-06-26T17:50:00Z">
        <w:r w:rsidR="00F22E92">
          <w:t xml:space="preserve">contains </w:t>
        </w:r>
      </w:ins>
      <w:ins w:id="159" w:author="Kline, Madeleine [2]" w:date="2023-06-26T15:34:00Z">
        <w:del w:id="160" w:author="Kline, Madeleine" w:date="2023-06-26T17:50:00Z">
          <w:r w:rsidDel="00F22E92">
            <w:delText xml:space="preserve">ed </w:delText>
          </w:r>
        </w:del>
        <w:r>
          <w:t>a 509-district sample of the &gt;13,000 public school districts in the United States</w:t>
        </w:r>
      </w:ins>
      <w:ins w:id="161" w:author="Kline, Madeleine [2]" w:date="2023-06-26T15:35:00Z">
        <w:r>
          <w:t>, included the 10 largest school distr</w:t>
        </w:r>
      </w:ins>
      <w:ins w:id="162" w:author="Kline, Madeleine [2]" w:date="2023-06-26T15:36:00Z">
        <w:r>
          <w:t xml:space="preserve">icts in each state where possible, and included the 100 largest school districts in the country. Altogether, this dataset represented </w:t>
        </w:r>
      </w:ins>
      <w:ins w:id="163" w:author="Kline, Madeleine [2]" w:date="2023-06-26T15:37:00Z">
        <w:r>
          <w:t xml:space="preserve">and estimated </w:t>
        </w:r>
      </w:ins>
      <w:ins w:id="164" w:author="Kline, Madeleine [2]" w:date="2023-06-26T15:36:00Z">
        <w:r>
          <w:t xml:space="preserve">36% of </w:t>
        </w:r>
      </w:ins>
      <w:ins w:id="165" w:author="Kline, Madeleine [2]" w:date="2023-06-26T15:41:00Z">
        <w:r w:rsidR="006070A3">
          <w:t>public-school</w:t>
        </w:r>
      </w:ins>
      <w:ins w:id="166" w:author="Kline, Madeleine [2]" w:date="2023-06-26T15:37:00Z">
        <w:r>
          <w:t xml:space="preserve"> students in the United States. Data were filtered to </w:t>
        </w:r>
        <w:del w:id="167" w:author="Yonatan Grad" w:date="2023-06-27T11:18:00Z">
          <w:r w:rsidDel="00691283">
            <w:delText xml:space="preserve">only </w:delText>
          </w:r>
        </w:del>
        <w:r>
          <w:t xml:space="preserve">include </w:t>
        </w:r>
      </w:ins>
      <w:ins w:id="168" w:author="Yonatan Grad" w:date="2023-06-27T11:18:00Z">
        <w:r w:rsidR="00691283">
          <w:t xml:space="preserve">only </w:t>
        </w:r>
      </w:ins>
      <w:ins w:id="169" w:author="Kline, Madeleine [2]" w:date="2023-06-26T15:37:00Z">
        <w:r>
          <w:t>continental U.S. states (excluding Hawaii and Alaska)</w:t>
        </w:r>
      </w:ins>
      <w:ins w:id="170" w:author="Kline, Madeleine [2]" w:date="2023-06-26T15:38:00Z">
        <w:r>
          <w:t xml:space="preserve">, so that the final dataset contained 497 school districts. </w:t>
        </w:r>
      </w:ins>
      <w:ins w:id="171" w:author="Kline, Madeleine [2]" w:date="2023-06-26T15:39:00Z">
        <w:r>
          <w:t>School districts were grouped by subregion and the average school start date in each subregion was determined</w:t>
        </w:r>
      </w:ins>
      <w:ins w:id="172" w:author="Kline, Madeleine" w:date="2023-06-26T17:51:00Z">
        <w:r w:rsidR="00F3182A">
          <w:t xml:space="preserve"> by taking the mean</w:t>
        </w:r>
      </w:ins>
      <w:ins w:id="173" w:author="Kline, Madeleine [2]" w:date="2023-06-26T15:39:00Z">
        <w:r>
          <w:t xml:space="preserve">. </w:t>
        </w:r>
      </w:ins>
      <w:ins w:id="174" w:author="Kline, Madeleine [2]" w:date="2023-06-26T15:40:00Z">
        <w:r>
          <w:t>Correlation between average school start date and sinusoid phase in each subregion was calculated using Pearson’s correlation coefficient.</w:t>
        </w:r>
      </w:ins>
    </w:p>
    <w:p w14:paraId="4D76B717" w14:textId="77777777" w:rsidR="009E0E8F" w:rsidRDefault="009E0E8F"/>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5BAC551" w:rsidR="00683790" w:rsidRDefault="00155AB0" w:rsidP="00034BCA">
      <w:commentRangeStart w:id="175"/>
      <w:r>
        <w:t>The four census regions (Midwest Northeast, South, West) differed in the bulk number of GAS visits per 1,000 individuals</w:t>
      </w:r>
      <w:r w:rsidR="00597440">
        <w:t xml:space="preserve"> (</w:t>
      </w:r>
      <w:commentRangeStart w:id="176"/>
      <w:r w:rsidR="000F598A">
        <w:t>Figure S2</w:t>
      </w:r>
      <w:commentRangeEnd w:id="176"/>
      <w:r w:rsidR="00D337EA">
        <w:rPr>
          <w:rStyle w:val="CommentReference"/>
        </w:rPr>
        <w:commentReference w:id="176"/>
      </w:r>
      <w:r w:rsidR="00597440">
        <w:t>).</w:t>
      </w:r>
      <w:commentRangeEnd w:id="175"/>
      <w:r w:rsidR="00DA16B3">
        <w:rPr>
          <w:rStyle w:val="CommentReference"/>
        </w:rPr>
        <w:commentReference w:id="175"/>
      </w:r>
      <w:r w:rsidR="00597440">
        <w:t xml:space="preserve"> </w:t>
      </w:r>
      <w:r w:rsidR="009E6E7C">
        <w:t>The South</w:t>
      </w:r>
      <w:del w:id="177" w:author="Yonatan Grad" w:date="2023-06-27T11:21:00Z">
        <w:r w:rsidR="009E6E7C" w:rsidDel="00034BCA">
          <w:delText xml:space="preserve">, and particularly the East South Central and West South Central subregions, </w:delText>
        </w:r>
      </w:del>
      <w:ins w:id="178" w:author="Yonatan Grad" w:date="2023-06-27T11:21:00Z">
        <w:r w:rsidR="00034BCA">
          <w:t xml:space="preserve"> </w:t>
        </w:r>
      </w:ins>
      <w:r w:rsidR="009E6E7C">
        <w:t xml:space="preserve">had </w:t>
      </w:r>
      <w:del w:id="179" w:author="Yonatan Grad" w:date="2023-06-27T11:21:00Z">
        <w:r w:rsidR="009E6E7C" w:rsidDel="00034BCA">
          <w:delText>more average</w:delText>
        </w:r>
      </w:del>
      <w:ins w:id="180" w:author="Yonatan Grad" w:date="2023-06-27T11:21:00Z">
        <w:r w:rsidR="00034BCA">
          <w:t xml:space="preserve">the </w:t>
        </w:r>
      </w:ins>
      <w:ins w:id="181" w:author="Yonatan Grad" w:date="2023-06-27T11:22:00Z">
        <w:r w:rsidR="00034BCA">
          <w:t xml:space="preserve">most </w:t>
        </w:r>
      </w:ins>
      <w:del w:id="182" w:author="Yonatan Grad" w:date="2023-06-27T11:22:00Z">
        <w:r w:rsidR="009E6E7C" w:rsidDel="00034BCA">
          <w:delText xml:space="preserve"> </w:delText>
        </w:r>
      </w:del>
      <w:r w:rsidR="00A05A33">
        <w:t xml:space="preserve">yearly </w:t>
      </w:r>
      <w:r w:rsidR="009E6E7C">
        <w:t xml:space="preserve">visits per 1000 </w:t>
      </w:r>
      <w:r w:rsidR="00601C73">
        <w:t>people</w:t>
      </w:r>
      <w:r w:rsidR="009E6E7C">
        <w:t xml:space="preserve"> </w:t>
      </w:r>
      <w:ins w:id="183" w:author="Yonatan Grad" w:date="2023-06-27T11:21:00Z">
        <w:r w:rsidR="00034BCA">
          <w:t xml:space="preserve">at </w:t>
        </w:r>
        <w:r w:rsidR="00034BCA" w:rsidRPr="00034BCA">
          <w:t>39.11 (95% CI: 36.21-42.01)</w:t>
        </w:r>
        <w:r w:rsidR="00034BCA">
          <w:t>,</w:t>
        </w:r>
      </w:ins>
      <w:ins w:id="184" w:author="Yonatan Grad" w:date="2023-06-27T11:22:00Z">
        <w:r w:rsidR="00034BCA">
          <w:t xml:space="preserve"> and the West the fewest</w:t>
        </w:r>
      </w:ins>
      <w:ins w:id="185" w:author="Yonatan Grad" w:date="2023-06-27T11:21:00Z">
        <w:r w:rsidR="00034BCA">
          <w:t xml:space="preserve"> </w:t>
        </w:r>
      </w:ins>
      <w:ins w:id="186" w:author="Yonatan Grad" w:date="2023-06-27T11:22:00Z">
        <w:r w:rsidR="00034BCA">
          <w:t xml:space="preserve">at </w:t>
        </w:r>
        <w:r w:rsidR="00034BCA" w:rsidRPr="00034BCA">
          <w:t>17.63 (95% CI: 16.76-18.49</w:t>
        </w:r>
        <w:r w:rsidR="00034BCA">
          <w:t xml:space="preserve">. </w:t>
        </w:r>
      </w:ins>
      <w:commentRangeStart w:id="187"/>
      <w:commentRangeStart w:id="188"/>
      <w:del w:id="189" w:author="Yonatan Grad" w:date="2023-06-27T11:22:00Z">
        <w:r w:rsidR="00F02D0C" w:rsidDel="00034BCA">
          <w:delText>than</w:delText>
        </w:r>
        <w:r w:rsidR="009E6E7C" w:rsidDel="00034BCA">
          <w:delText xml:space="preserve"> other regions</w:delText>
        </w:r>
        <w:r w:rsidR="00BA26A5" w:rsidDel="00034BCA">
          <w:delText xml:space="preserve"> </w:delText>
        </w:r>
        <w:commentRangeEnd w:id="187"/>
        <w:r w:rsidR="00E351EF" w:rsidDel="00034BCA">
          <w:rPr>
            <w:rStyle w:val="CommentReference"/>
          </w:rPr>
          <w:commentReference w:id="187"/>
        </w:r>
        <w:commentRangeEnd w:id="188"/>
        <w:r w:rsidR="008439DA" w:rsidDel="00034BCA">
          <w:rPr>
            <w:rStyle w:val="CommentReference"/>
          </w:rPr>
          <w:commentReference w:id="188"/>
        </w:r>
        <w:r w:rsidR="00BA26A5" w:rsidDel="00034BCA">
          <w:delText>(Figure S3)</w:delText>
        </w:r>
        <w:r w:rsidR="009E6E7C" w:rsidDel="00034BCA">
          <w:delText xml:space="preserve">. The West, and particularly the Pacific West, had fewer average </w:delText>
        </w:r>
        <w:r w:rsidR="00A05A33" w:rsidDel="00034BCA">
          <w:delText xml:space="preserve">yearly </w:delText>
        </w:r>
        <w:r w:rsidR="009E6E7C" w:rsidDel="00034BCA">
          <w:delText xml:space="preserve">visits per 1000 </w:delText>
        </w:r>
        <w:r w:rsidR="00601C73" w:rsidDel="00034BCA">
          <w:delText>people</w:delText>
        </w:r>
        <w:r w:rsidR="009E6E7C" w:rsidDel="00034BCA">
          <w:delText xml:space="preserve"> </w:delText>
        </w:r>
        <w:r w:rsidR="00F02D0C" w:rsidDel="00034BCA">
          <w:delText>than</w:delText>
        </w:r>
        <w:r w:rsidR="009E6E7C" w:rsidDel="00034BCA">
          <w:delText xml:space="preserve"> other regions. </w:delText>
        </w:r>
        <w:r w:rsidR="00335BA4" w:rsidDel="00034BCA">
          <w:delText xml:space="preserve">These </w:delText>
        </w:r>
        <w:r w:rsidR="008941AA" w:rsidDel="00034BCA">
          <w:delText>differences</w:delText>
        </w:r>
        <w:r w:rsidR="00335BA4" w:rsidDel="00034BCA">
          <w:delText xml:space="preserve"> were stable over the 9-year observation period.</w:delText>
        </w:r>
        <w:r w:rsidR="00E6593F" w:rsidDel="00034BCA">
          <w:delText xml:space="preserve"> </w:delText>
        </w:r>
        <w:r w:rsidR="00B727F6" w:rsidDel="00034BCA">
          <w:delText xml:space="preserve">The South had an average of 39.11 </w:delText>
        </w:r>
        <w:r w:rsidR="006560A0" w:rsidDel="00034BCA">
          <w:delText xml:space="preserve">(95% CI: 36.21-42.01) </w:delText>
        </w:r>
        <w:r w:rsidR="00B727F6" w:rsidDel="00034BCA">
          <w:delText xml:space="preserve">visits per 1000 </w:delText>
        </w:r>
        <w:r w:rsidR="00601C73" w:rsidDel="00034BCA">
          <w:delText>people</w:delText>
        </w:r>
        <w:r w:rsidR="00B727F6" w:rsidDel="00034BCA">
          <w:delText xml:space="preserve"> each year</w:delText>
        </w:r>
        <w:r w:rsidR="006560A0" w:rsidDel="00034BCA">
          <w:delText>,</w:delText>
        </w:r>
        <w:r w:rsidR="00B727F6" w:rsidDel="00034BCA">
          <w:delText xml:space="preserve"> the Midwest had an average of 29.45 </w:delText>
        </w:r>
        <w:r w:rsidR="006560A0" w:rsidDel="00034BCA">
          <w:delText xml:space="preserve">(95% CI: 26.78-32.11) </w:delText>
        </w:r>
        <w:r w:rsidR="00B727F6" w:rsidDel="00034BCA">
          <w:delText xml:space="preserve">visits per 1000 </w:delText>
        </w:r>
        <w:r w:rsidR="00601C73" w:rsidDel="00034BCA">
          <w:delText>people</w:delText>
        </w:r>
        <w:r w:rsidR="00B727F6" w:rsidDel="00034BCA">
          <w:delText xml:space="preserve"> each year, the Northeast had an average of 29.32</w:delText>
        </w:r>
        <w:r w:rsidR="006560A0" w:rsidDel="00034BCA">
          <w:delText xml:space="preserve"> (95% CI: 27.04-31.61)</w:delText>
        </w:r>
        <w:r w:rsidR="00B727F6" w:rsidDel="00034BCA">
          <w:delText xml:space="preserve"> visits per 1000 </w:delText>
        </w:r>
        <w:r w:rsidR="00601C73" w:rsidDel="00034BCA">
          <w:delText>people</w:delText>
        </w:r>
        <w:r w:rsidR="00B727F6" w:rsidDel="00034BCA">
          <w:delText xml:space="preserve"> each year, and the West had an average of 17.63</w:delText>
        </w:r>
        <w:r w:rsidR="006560A0" w:rsidDel="00034BCA">
          <w:delText xml:space="preserve"> (95% CI: 16.76-18.49)</w:delText>
        </w:r>
        <w:r w:rsidR="00B727F6" w:rsidDel="00034BCA">
          <w:delText xml:space="preserve"> visits per 1000 </w:delText>
        </w:r>
        <w:r w:rsidR="00601C73" w:rsidDel="00034BCA">
          <w:delText>people</w:delText>
        </w:r>
        <w:r w:rsidR="00B727F6" w:rsidDel="00034BCA">
          <w:delText xml:space="preserve"> each year. </w:delText>
        </w:r>
      </w:del>
      <w:r w:rsidR="007F68E7">
        <w:t xml:space="preserve">At a subregional level, the East </w:t>
      </w:r>
      <w:proofErr w:type="gramStart"/>
      <w:r w:rsidR="007F68E7">
        <w:t>South Central</w:t>
      </w:r>
      <w:proofErr w:type="gramEnd"/>
      <w:r w:rsidR="007F68E7">
        <w:t xml:space="preserve"> region </w:t>
      </w:r>
      <w:del w:id="190" w:author="Yonatan Grad" w:date="2023-06-27T11:23:00Z">
        <w:r w:rsidR="007F68E7" w:rsidDel="00034BCA">
          <w:delText xml:space="preserve">had </w:delText>
        </w:r>
      </w:del>
      <w:ins w:id="191" w:author="Yonatan Grad" w:date="2023-06-27T11:23:00Z">
        <w:r w:rsidR="00034BCA">
          <w:t xml:space="preserve">led all regions with </w:t>
        </w:r>
      </w:ins>
      <w:r w:rsidR="007F68E7">
        <w:t>an average of 48.38</w:t>
      </w:r>
      <w:r w:rsidR="006560A0">
        <w:t xml:space="preserve"> (95% CI: 42.40-53.37) </w:t>
      </w:r>
      <w:r w:rsidR="007F68E7">
        <w:t xml:space="preserve">visits per 1000 </w:t>
      </w:r>
      <w:r w:rsidR="00601C73">
        <w:t>people</w:t>
      </w:r>
      <w:r w:rsidR="007F68E7">
        <w:t xml:space="preserve"> per year</w:t>
      </w:r>
      <w:ins w:id="192" w:author="Yonatan Grad" w:date="2023-06-27T11:23:00Z">
        <w:r w:rsidR="00034BCA">
          <w:t>,</w:t>
        </w:r>
      </w:ins>
      <w:r w:rsidR="007F68E7">
        <w:t xml:space="preserve"> while the Pacific West had an average of 12.39</w:t>
      </w:r>
      <w:r w:rsidR="006560A0">
        <w:t xml:space="preserve"> (95% CI: 11.57-13.22)</w:t>
      </w:r>
      <w:r w:rsidR="007F68E7">
        <w:t xml:space="preserve"> visits per 1000 </w:t>
      </w:r>
      <w:r w:rsidR="00601C73">
        <w:t>people</w:t>
      </w:r>
      <w:r w:rsidR="007F68E7">
        <w:t xml:space="preserve"> per year</w:t>
      </w:r>
      <w:ins w:id="193" w:author="Yonatan Grad" w:date="2023-06-27T11:23:00Z">
        <w:r w:rsidR="00034BCA">
          <w:t xml:space="preserve"> (Figure S3)</w:t>
        </w:r>
      </w:ins>
      <w:r w:rsidR="007F68E7">
        <w:t xml:space="preserve">.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77AC8DAA" w:rsidR="00825F50" w:rsidRDefault="005E10B7" w:rsidP="00FD34FC">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 xml:space="preserve">and peaking in the </w:t>
      </w:r>
      <w:commentRangeStart w:id="194"/>
      <w:r w:rsidR="004E4487">
        <w:t xml:space="preserve">first few months of the </w:t>
      </w:r>
      <w:ins w:id="195" w:author="Yonatan Grad" w:date="2023-06-27T11:24:00Z">
        <w:r w:rsidR="00034BCA">
          <w:t xml:space="preserve">calendar </w:t>
        </w:r>
      </w:ins>
      <w:r w:rsidR="004E4487">
        <w:t>yea</w:t>
      </w:r>
      <w:commentRangeEnd w:id="194"/>
      <w:r w:rsidR="00F853BF">
        <w:rPr>
          <w:rStyle w:val="CommentReference"/>
        </w:rPr>
        <w:commentReference w:id="194"/>
      </w:r>
      <w:r w:rsidR="004E4487">
        <w:t>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ins w:id="196" w:author="Yonatan Grad" w:date="2023-06-27T11:24:00Z">
        <w:r w:rsidR="00034BCA">
          <w:t>,</w:t>
        </w:r>
      </w:ins>
      <w:r w:rsidR="003608CC">
        <w:t xml:space="preserve"> while </w:t>
      </w:r>
      <w:r w:rsidR="00BC644B">
        <w:t>in July</w:t>
      </w:r>
      <w:del w:id="197" w:author="Yonatan Grad" w:date="2023-06-27T11:25:00Z">
        <w:r w:rsidR="00BC644B" w:rsidDel="00034BCA">
          <w:delText>,</w:delText>
        </w:r>
      </w:del>
      <w:r w:rsidR="00BC644B">
        <w:t xml:space="preserve">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ins w:id="198" w:author="Yonatan Grad" w:date="2023-06-27T11:25:00Z">
        <w:r w:rsidR="00034BCA">
          <w:t>,</w:t>
        </w:r>
      </w:ins>
      <w:r w:rsidR="00701669">
        <w:t xml:space="preserve"> </w:t>
      </w:r>
      <w:r w:rsidR="00651EDB">
        <w:t xml:space="preserve">while </w:t>
      </w:r>
      <w:r w:rsidR="00AA218B">
        <w:t>in July</w:t>
      </w:r>
      <w:del w:id="199" w:author="Yonatan Grad" w:date="2023-06-27T11:25:00Z">
        <w:r w:rsidR="00651EDB" w:rsidDel="00034BCA">
          <w:delText>,</w:delText>
        </w:r>
      </w:del>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 </w:t>
      </w:r>
      <w:commentRangeStart w:id="200"/>
      <w:r w:rsidR="00825F50">
        <w:t>The West had fewer visits per 1000 people than the other 3 regions throughout the year.</w:t>
      </w:r>
      <w:commentRangeEnd w:id="200"/>
      <w:r w:rsidR="00FD34FC">
        <w:rPr>
          <w:rStyle w:val="CommentReference"/>
        </w:rPr>
        <w:commentReference w:id="200"/>
      </w:r>
      <w:r w:rsidR="00825F50">
        <w:t xml:space="preserve"> </w:t>
      </w:r>
      <w:del w:id="201" w:author="Yonatan Grad" w:date="2023-06-27T11:26:00Z">
        <w:r w:rsidR="00825F50" w:rsidDel="00FD34FC">
          <w:delText>However, t</w:delText>
        </w:r>
      </w:del>
      <w:ins w:id="202" w:author="Yonatan Grad" w:date="2023-06-27T11:26:00Z">
        <w:r w:rsidR="00FD34FC">
          <w:t>T</w:t>
        </w:r>
      </w:ins>
      <w:r w:rsidR="00825F50">
        <w:t>he differences in visits per 1000 people in the South, Northeast, and Midwest were more pronounced from July through December (July to September South-Northeast difference: 2.51, 95% CI: 2.25-2.78, October to December South-Northeast difference: 3.9, 95% CI: 3.55-4.25) than from January through June (January to March South-</w:t>
      </w:r>
      <w:r w:rsidR="00825F50">
        <w:lastRenderedPageBreak/>
        <w:t xml:space="preserve">Northeast difference: 2.11, 95% CI: 1.58-2.65, April to June South-Northeast difference: 1.27, 95% CI: 0.93-1.61) (Figure S5, Table S4).    </w:t>
      </w:r>
    </w:p>
    <w:p w14:paraId="3C908AA3" w14:textId="019C0429" w:rsidR="003547D9" w:rsidRDefault="003547D9">
      <w:pPr>
        <w:rPr>
          <w:ins w:id="203" w:author="Kissler, Stephen" w:date="2023-06-12T14:55:00Z"/>
        </w:rPr>
      </w:pPr>
    </w:p>
    <w:p w14:paraId="6A43ED5D" w14:textId="010EC954" w:rsidR="00862082" w:rsidRDefault="00C4355D">
      <w:pPr>
        <w:rPr>
          <w:ins w:id="204" w:author="Kline, Madeleine [2]" w:date="2023-06-26T16:12:00Z"/>
        </w:rPr>
      </w:pPr>
      <w:commentRangeStart w:id="205"/>
      <w:r>
        <w:t xml:space="preserve">The </w:t>
      </w:r>
      <w:r w:rsidR="003547D9">
        <w:t xml:space="preserve">annual </w:t>
      </w:r>
      <w:r>
        <w:t xml:space="preserve">peak </w:t>
      </w:r>
      <w:commentRangeEnd w:id="205"/>
      <w:r w:rsidR="00BD66E2">
        <w:rPr>
          <w:rStyle w:val="CommentReference"/>
        </w:rPr>
        <w:commentReference w:id="205"/>
      </w:r>
      <w:r>
        <w:t xml:space="preserve">in GAS pharyngitis visits </w:t>
      </w:r>
      <w:r w:rsidR="00A35ACF">
        <w:t>occurred earliest</w:t>
      </w:r>
      <w:r>
        <w:t xml:space="preserve"> in the South and </w:t>
      </w:r>
      <w:commentRangeStart w:id="206"/>
      <w:r>
        <w:t>from there radiated outwards to the rest of the country</w:t>
      </w:r>
      <w:r w:rsidR="008439DA">
        <w:t xml:space="preserve"> </w:t>
      </w:r>
      <w:commentRangeEnd w:id="206"/>
      <w:r w:rsidR="00FD34FC">
        <w:rPr>
          <w:rStyle w:val="CommentReference"/>
        </w:rPr>
        <w:commentReference w:id="206"/>
      </w:r>
      <w:r w:rsidR="008439DA">
        <w:t>(</w:t>
      </w:r>
      <w:commentRangeStart w:id="207"/>
      <w:r w:rsidR="008439DA">
        <w:t xml:space="preserve">Figure </w:t>
      </w:r>
      <w:r w:rsidR="007E7649">
        <w:t>2</w:t>
      </w:r>
      <w:r w:rsidR="004E1F9D">
        <w:t>, associated gif</w:t>
      </w:r>
      <w:r w:rsidR="008439DA">
        <w:t>)</w:t>
      </w:r>
      <w:commentRangeEnd w:id="207"/>
      <w:r w:rsidR="00FE0B19">
        <w:rPr>
          <w:rStyle w:val="CommentReference"/>
        </w:rPr>
        <w:commentReference w:id="207"/>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 S</w:t>
      </w:r>
      <w:r w:rsidR="000D5DE6">
        <w:t>7</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7F2DEED1" w14:textId="77777777" w:rsidR="005178EF" w:rsidRDefault="005178EF">
      <w:pPr>
        <w:rPr>
          <w:ins w:id="208" w:author="Kline, Madeleine [2]" w:date="2023-06-26T16:12:00Z"/>
        </w:rPr>
      </w:pPr>
    </w:p>
    <w:p w14:paraId="699B5C20" w14:textId="5471CC1E" w:rsidR="005178EF" w:rsidRDefault="005178EF">
      <w:ins w:id="209" w:author="Kline, Madeleine [2]" w:date="2023-06-26T16:12:00Z">
        <w:r>
          <w:t xml:space="preserve">School start dates </w:t>
        </w:r>
      </w:ins>
      <w:ins w:id="210" w:author="Kline, Madeleine [2]" w:date="2023-06-26T16:19:00Z">
        <w:r w:rsidR="0096020B">
          <w:t xml:space="preserve">correlated well with sinusoid trough dates (Pearson’s correlation </w:t>
        </w:r>
        <w:proofErr w:type="gramStart"/>
        <w:r w:rsidR="0096020B">
          <w:rPr>
            <w:i/>
            <w:iCs/>
          </w:rPr>
          <w:t xml:space="preserve">r </w:t>
        </w:r>
        <w:r w:rsidR="0096020B">
          <w:t xml:space="preserve"> =</w:t>
        </w:r>
        <w:proofErr w:type="gramEnd"/>
        <w:r w:rsidR="0096020B">
          <w:t xml:space="preserve"> 0.93)(Figure 3, Figure S10). </w:t>
        </w:r>
      </w:ins>
      <w:ins w:id="211" w:author="Kline, Madeleine [2]" w:date="2023-06-26T16:26:00Z">
        <w:r w:rsidR="000C4B48">
          <w:t>Schools in the South tend to start earlier</w:t>
        </w:r>
      </w:ins>
      <w:ins w:id="212" w:author="Kline, Madeleine [2]" w:date="2023-06-26T16:27:00Z">
        <w:r w:rsidR="000C4B48">
          <w:t xml:space="preserve">, and schools in the Northeast tend to start later. </w:t>
        </w:r>
      </w:ins>
      <w:ins w:id="213" w:author="Kline, Madeleine [2]" w:date="2023-06-26T16:19:00Z">
        <w:r w:rsidR="00E943E2">
          <w:t xml:space="preserve">The sinusoid phase represents the timing of the peak in GAS pharyngitis </w:t>
        </w:r>
        <w:del w:id="214" w:author="Kline, Madeleine" w:date="2023-06-26T17:52:00Z">
          <w:r w:rsidR="00E943E2" w:rsidDel="00C764E6">
            <w:delText xml:space="preserve">visits, </w:delText>
          </w:r>
        </w:del>
      </w:ins>
      <w:ins w:id="215" w:author="Kline, Madeleine [2]" w:date="2023-06-26T16:20:00Z">
        <w:del w:id="216" w:author="Kline, Madeleine" w:date="2023-06-26T17:52:00Z">
          <w:r w:rsidR="00E943E2" w:rsidDel="00C764E6">
            <w:delText>and</w:delText>
          </w:r>
        </w:del>
      </w:ins>
      <w:ins w:id="217" w:author="Kline, Madeleine" w:date="2023-06-26T17:52:00Z">
        <w:r w:rsidR="00C764E6">
          <w:t>visits and</w:t>
        </w:r>
      </w:ins>
      <w:ins w:id="218" w:author="Kline, Madeleine [2]" w:date="2023-06-26T16:20:00Z">
        <w:r w:rsidR="00E943E2">
          <w:t xml:space="preserve"> is offset from the trough by 6 months.</w:t>
        </w:r>
      </w:ins>
      <w:ins w:id="219" w:author="Kline, Madeleine [2]" w:date="2023-06-26T16:22:00Z">
        <w:r w:rsidR="00E943E2">
          <w:t xml:space="preserve"> Sinusoid trough date p</w:t>
        </w:r>
      </w:ins>
      <w:ins w:id="220" w:author="Kline, Madeleine [2]" w:date="2023-06-26T16:23:00Z">
        <w:r w:rsidR="00E943E2">
          <w:t xml:space="preserve">receded school start date by an average of 21 days or about 3 weeks (range: 12 days to 32 days). </w:t>
        </w:r>
      </w:ins>
      <w:ins w:id="221" w:author="Kline, Madeleine [2]" w:date="2023-06-26T16:20:00Z">
        <w:r w:rsidR="00E943E2">
          <w:t xml:space="preserve"> </w:t>
        </w:r>
      </w:ins>
      <w:ins w:id="222" w:author="Kline, Madeleine [2]" w:date="2023-06-26T16:12:00Z">
        <w:r>
          <w:t xml:space="preserve"> </w:t>
        </w:r>
      </w:ins>
      <w:ins w:id="223" w:author="Kline, Madeleine [2]" w:date="2023-06-26T16:23:00Z">
        <w:r w:rsidR="00E943E2">
          <w:t>Sinusoi</w:t>
        </w:r>
      </w:ins>
      <w:ins w:id="224" w:author="Kline, Madeleine [2]" w:date="2023-06-26T16:24:00Z">
        <w:r w:rsidR="00E943E2">
          <w:t xml:space="preserve">d trough date preceded school start date by more in subregions that started school earlier, and more closely aligned with school start date in subregions that started school later (Figure S10). </w:t>
        </w:r>
      </w:ins>
    </w:p>
    <w:p w14:paraId="37AE680F" w14:textId="77777777" w:rsidR="00D067BE" w:rsidRDefault="00D067BE">
      <w:pPr>
        <w:rPr>
          <w:b/>
          <w:bCs/>
        </w:rPr>
      </w:pPr>
    </w:p>
    <w:p w14:paraId="0C83457E" w14:textId="151692D3" w:rsidR="00B10F33" w:rsidRDefault="00B10F33">
      <w:pPr>
        <w:rPr>
          <w:b/>
          <w:bCs/>
        </w:rPr>
      </w:pPr>
      <w:r>
        <w:rPr>
          <w:b/>
          <w:bCs/>
        </w:rPr>
        <w:t>DISCUSSION</w:t>
      </w:r>
    </w:p>
    <w:p w14:paraId="6AE3C243" w14:textId="0EBA0B8F" w:rsidR="0069294A" w:rsidRDefault="00744F26" w:rsidP="0069294A">
      <w:pPr>
        <w:rPr>
          <w:moveTo w:id="225" w:author="Kline, Madeleine" w:date="2023-06-26T17:35:00Z"/>
        </w:rPr>
      </w:pPr>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w:t>
      </w:r>
      <w:del w:id="226" w:author="Yonatan Grad" w:date="2023-06-27T11:33:00Z">
        <w:r w:rsidR="00D66E1F" w:rsidDel="00C376A8">
          <w:delText xml:space="preserve">indicate </w:delText>
        </w:r>
      </w:del>
      <w:ins w:id="227" w:author="Yonatan Grad" w:date="2023-06-27T11:33:00Z">
        <w:r w:rsidR="00C376A8">
          <w:t xml:space="preserve">suggest </w:t>
        </w:r>
      </w:ins>
      <w:r w:rsidR="00D66E1F">
        <w:t xml:space="preserve">that the burden of GAS pharyngitis disease is not evenly distributed across the country, </w:t>
      </w:r>
      <w:del w:id="228" w:author="Yonatan Grad" w:date="2023-06-27T11:33:00Z">
        <w:r w:rsidR="00D66E1F" w:rsidDel="00C376A8">
          <w:delText xml:space="preserve">but rather that </w:delText>
        </w:r>
      </w:del>
      <w:ins w:id="229" w:author="Yonatan Grad" w:date="2023-06-27T11:33:00Z">
        <w:r w:rsidR="00C376A8">
          <w:t xml:space="preserve">with </w:t>
        </w:r>
      </w:ins>
      <w:r w:rsidR="00262EDA">
        <w:t>s</w:t>
      </w:r>
      <w:r w:rsidR="00D66E1F">
        <w:t xml:space="preserve">outhern states </w:t>
      </w:r>
      <w:r w:rsidR="000045F0">
        <w:t>document</w:t>
      </w:r>
      <w:ins w:id="230" w:author="Yonatan Grad" w:date="2023-06-27T11:33:00Z">
        <w:r w:rsidR="00C376A8">
          <w:t>ing</w:t>
        </w:r>
      </w:ins>
      <w:r w:rsidR="000045F0">
        <w:t xml:space="preserve"> more visits. </w:t>
      </w:r>
      <w:r w:rsidR="00C63E25">
        <w:t xml:space="preserve">The yearly trends in visits also indicate that </w:t>
      </w:r>
      <w:del w:id="231" w:author="Yonatan Grad" w:date="2023-06-27T11:34:00Z">
        <w:r w:rsidR="00C63E25" w:rsidDel="00C376A8">
          <w:delText>disease burden</w:delText>
        </w:r>
      </w:del>
      <w:ins w:id="232" w:author="Yonatan Grad" w:date="2023-06-27T11:34:00Z">
        <w:r w:rsidR="00C376A8">
          <w:t>the annual epidemic spread</w:t>
        </w:r>
      </w:ins>
      <w:r w:rsidR="00C63E25">
        <w:t xml:space="preserve"> </w:t>
      </w:r>
      <w:del w:id="233" w:author="Yonatan Grad" w:date="2023-06-27T11:34:00Z">
        <w:r w:rsidR="00C63E25" w:rsidDel="00C376A8">
          <w:delText xml:space="preserve">begins </w:delText>
        </w:r>
      </w:del>
      <w:ins w:id="234" w:author="Yonatan Grad" w:date="2023-06-27T11:34:00Z">
        <w:r w:rsidR="00C376A8">
          <w:t xml:space="preserve">is first observed </w:t>
        </w:r>
      </w:ins>
      <w:r w:rsidR="00C63E25">
        <w:t xml:space="preserve">in </w:t>
      </w:r>
      <w:r w:rsidR="00410C8A">
        <w:t>s</w:t>
      </w:r>
      <w:r w:rsidR="00C63E25">
        <w:t xml:space="preserve">outhern states, particularly in Louisiana and Mississippi, </w:t>
      </w:r>
      <w:del w:id="235" w:author="Yonatan Grad" w:date="2023-06-27T11:34:00Z">
        <w:r w:rsidR="00C63E25" w:rsidDel="00C376A8">
          <w:delText>and spreads outward</w:delText>
        </w:r>
        <w:r w:rsidR="00064D12" w:rsidDel="00C376A8">
          <w:delText>s</w:delText>
        </w:r>
        <w:r w:rsidR="00C63E25" w:rsidDel="00C376A8">
          <w:delText xml:space="preserve"> </w:delText>
        </w:r>
      </w:del>
      <w:ins w:id="236" w:author="Yonatan Grad" w:date="2023-06-27T11:34:00Z">
        <w:r w:rsidR="00C376A8">
          <w:t xml:space="preserve">followed by </w:t>
        </w:r>
      </w:ins>
      <w:del w:id="237" w:author="Yonatan Grad" w:date="2023-06-27T11:35:00Z">
        <w:r w:rsidR="00C63E25" w:rsidDel="00C376A8">
          <w:delText xml:space="preserve">from there to </w:delText>
        </w:r>
      </w:del>
      <w:r w:rsidR="00C63E25">
        <w:t>the rest of the country</w:t>
      </w:r>
      <w:ins w:id="238" w:author="Yonatan Grad" w:date="2023-06-27T11:35:00Z">
        <w:r w:rsidR="00C376A8">
          <w:t xml:space="preserve"> roughly in order of increasing distance from the south</w:t>
        </w:r>
      </w:ins>
      <w:r w:rsidR="00C63E25">
        <w:t xml:space="preserve">. This could </w:t>
      </w:r>
      <w:del w:id="239" w:author="Kline, Madeleine" w:date="2023-06-26T17:53:00Z">
        <w:r w:rsidR="00C63E25" w:rsidDel="00C764E6">
          <w:delText xml:space="preserve">indicate </w:delText>
        </w:r>
      </w:del>
      <w:ins w:id="240" w:author="Kline, Madeleine" w:date="2023-06-26T17:53:00Z">
        <w:r w:rsidR="00C764E6">
          <w:t xml:space="preserve">represent </w:t>
        </w:r>
      </w:ins>
      <w:r w:rsidR="00C63E25">
        <w:t xml:space="preserve">the progression of environmental conditions or behaviors that promote the spread of GAS pharyngitis, or the spread of the pathogen itself as time progresses. </w:t>
      </w:r>
      <w:moveToRangeStart w:id="241" w:author="Kline, Madeleine" w:date="2023-06-26T17:35:00Z" w:name="move138693329"/>
      <w:moveTo w:id="242" w:author="Kline, Madeleine" w:date="2023-06-26T17:35:00Z">
        <w:r w:rsidR="0069294A">
          <w:t xml:space="preserve">These findings also indicate that states that have </w:t>
        </w:r>
        <w:commentRangeStart w:id="243"/>
        <w:commentRangeStart w:id="244"/>
        <w:r w:rsidR="0069294A">
          <w:t xml:space="preserve">earlier peaks have higher disease </w:t>
        </w:r>
        <w:commentRangeEnd w:id="243"/>
        <w:r w:rsidR="0069294A">
          <w:rPr>
            <w:rStyle w:val="CommentReference"/>
          </w:rPr>
          <w:commentReference w:id="243"/>
        </w:r>
        <w:commentRangeEnd w:id="244"/>
        <w:r w:rsidR="0069294A">
          <w:rPr>
            <w:rStyle w:val="CommentReference"/>
          </w:rPr>
          <w:commentReference w:id="244"/>
        </w:r>
        <w:r w:rsidR="0069294A">
          <w:t xml:space="preserve">burden, which could mean either that the conditions that promote earlier peaks in GAS pharyngitis also lead to more transmission, or that states that have environmental or social conditions more amenable to the spread of GAS pharyngitis serve as a focal point of transmission that then expands to the rest of the country. </w:t>
        </w:r>
      </w:moveTo>
    </w:p>
    <w:moveToRangeEnd w:id="241"/>
    <w:p w14:paraId="2FE22497" w14:textId="3EA062E6" w:rsidR="000C4B48" w:rsidDel="0069294A" w:rsidRDefault="000C4B48">
      <w:pPr>
        <w:rPr>
          <w:ins w:id="245" w:author="Kline, Madeleine [2]" w:date="2023-06-26T16:26:00Z"/>
          <w:del w:id="246" w:author="Kline, Madeleine" w:date="2023-06-26T17:35:00Z"/>
        </w:rPr>
      </w:pPr>
    </w:p>
    <w:p w14:paraId="26F1F887" w14:textId="77777777" w:rsidR="000C4B48" w:rsidDel="0069294A" w:rsidRDefault="000C4B48">
      <w:pPr>
        <w:rPr>
          <w:ins w:id="247" w:author="Kline, Madeleine [2]" w:date="2023-06-26T16:26:00Z"/>
          <w:del w:id="248" w:author="Kline, Madeleine" w:date="2023-06-26T17:35:00Z"/>
        </w:rPr>
      </w:pPr>
    </w:p>
    <w:p w14:paraId="002B4CB9" w14:textId="77777777" w:rsidR="000C4B48" w:rsidRDefault="000C4B48">
      <w:pPr>
        <w:rPr>
          <w:ins w:id="249" w:author="Kline, Madeleine [2]" w:date="2023-06-26T16:26:00Z"/>
        </w:rPr>
      </w:pPr>
    </w:p>
    <w:p w14:paraId="760270FF" w14:textId="4B717D58" w:rsidR="000C4B48" w:rsidRDefault="000C4B48">
      <w:pPr>
        <w:rPr>
          <w:ins w:id="250" w:author="Kline, Madeleine [2]" w:date="2023-06-26T16:26:00Z"/>
        </w:rPr>
      </w:pPr>
      <w:ins w:id="251" w:author="Kline, Madeleine [2]" w:date="2023-06-26T16:26:00Z">
        <w:r>
          <w:t>The timing of GAS pharyngitis correlates with school start dates</w:t>
        </w:r>
      </w:ins>
      <w:ins w:id="252" w:author="Kline, Madeleine [2]" w:date="2023-06-26T16:28:00Z">
        <w:r w:rsidR="00625D5C">
          <w:t xml:space="preserve">; subregions in the South with earlier troughs and peaks in GAS pharyngitis </w:t>
        </w:r>
      </w:ins>
      <w:ins w:id="253" w:author="Kline, Madeleine" w:date="2023-06-26T17:31:00Z">
        <w:r w:rsidR="00CE69DC">
          <w:t xml:space="preserve">visits </w:t>
        </w:r>
      </w:ins>
      <w:ins w:id="254" w:author="Kline, Madeleine [2]" w:date="2023-06-26T16:28:00Z">
        <w:r w:rsidR="00625D5C">
          <w:t>start school earlier than coastal subregions with GAS pharyngitis troughs and peaks l</w:t>
        </w:r>
      </w:ins>
      <w:ins w:id="255" w:author="Kline, Madeleine [2]" w:date="2023-06-26T16:29:00Z">
        <w:r w:rsidR="00625D5C">
          <w:t xml:space="preserve">ater in the year. It is plausible that </w:t>
        </w:r>
      </w:ins>
      <w:ins w:id="256" w:author="Yonatan Grad" w:date="2023-06-27T11:40:00Z">
        <w:r w:rsidR="00C376A8">
          <w:t xml:space="preserve">the start of the </w:t>
        </w:r>
      </w:ins>
      <w:ins w:id="257" w:author="Kline, Madeleine" w:date="2023-06-26T17:31:00Z">
        <w:r w:rsidR="00CE69DC">
          <w:lastRenderedPageBreak/>
          <w:t xml:space="preserve">school </w:t>
        </w:r>
      </w:ins>
      <w:ins w:id="258" w:author="Yonatan Grad" w:date="2023-06-27T11:40:00Z">
        <w:r w:rsidR="00C376A8">
          <w:t xml:space="preserve">year </w:t>
        </w:r>
      </w:ins>
      <w:ins w:id="259" w:author="Kline, Madeleine" w:date="2023-06-26T17:31:00Z">
        <w:del w:id="260" w:author="Yonatan Grad" w:date="2023-06-27T11:40:00Z">
          <w:r w:rsidR="00CE69DC" w:rsidDel="00C376A8">
            <w:delText xml:space="preserve">initiation </w:delText>
          </w:r>
        </w:del>
        <w:r w:rsidR="00CE69DC">
          <w:t>le</w:t>
        </w:r>
      </w:ins>
      <w:ins w:id="261" w:author="Kline, Madeleine" w:date="2023-06-26T17:32:00Z">
        <w:r w:rsidR="00CE69DC">
          <w:t xml:space="preserve">ads to </w:t>
        </w:r>
        <w:del w:id="262" w:author="Yonatan Grad" w:date="2023-06-27T11:40:00Z">
          <w:r w:rsidR="00CE69DC" w:rsidDel="00C376A8">
            <w:delText xml:space="preserve">closer </w:delText>
          </w:r>
          <w:r w:rsidR="00CE69DC" w:rsidDel="00103FBD">
            <w:delText xml:space="preserve">contact </w:delText>
          </w:r>
        </w:del>
      </w:ins>
      <w:ins w:id="263" w:author="Yonatan Grad" w:date="2023-06-27T11:40:00Z">
        <w:r w:rsidR="00103FBD">
          <w:t xml:space="preserve">higher contact rates </w:t>
        </w:r>
      </w:ins>
      <w:ins w:id="264" w:author="Kline, Madeleine" w:date="2023-06-26T17:32:00Z">
        <w:del w:id="265" w:author="Yonatan Grad" w:date="2023-06-27T11:40:00Z">
          <w:r w:rsidR="00CE69DC" w:rsidDel="00103FBD">
            <w:delText xml:space="preserve">between </w:delText>
          </w:r>
        </w:del>
      </w:ins>
      <w:ins w:id="266" w:author="Yonatan Grad" w:date="2023-06-27T11:40:00Z">
        <w:r w:rsidR="00103FBD">
          <w:t xml:space="preserve">among </w:t>
        </w:r>
      </w:ins>
      <w:ins w:id="267" w:author="Kline, Madeleine" w:date="2023-06-26T17:32:00Z">
        <w:r w:rsidR="00CE69DC">
          <w:t>children</w:t>
        </w:r>
      </w:ins>
      <w:ins w:id="268" w:author="Yonatan Grad" w:date="2023-06-27T11:41:00Z">
        <w:r w:rsidR="00103FBD">
          <w:t xml:space="preserve"> and increased transmission given contact</w:t>
        </w:r>
      </w:ins>
      <w:ins w:id="269" w:author="Kline, Madeleine" w:date="2023-06-26T17:32:00Z">
        <w:del w:id="270" w:author="Yonatan Grad" w:date="2023-06-27T11:41:00Z">
          <w:r w:rsidR="00CE69DC" w:rsidDel="00103FBD">
            <w:delText>, who are the primary affected group</w:delText>
          </w:r>
        </w:del>
        <w:r w:rsidR="00CE69DC">
          <w:t>, t</w:t>
        </w:r>
      </w:ins>
      <w:ins w:id="271" w:author="Kline, Madeleine" w:date="2023-06-26T17:33:00Z">
        <w:r w:rsidR="00CE69DC">
          <w:t>here</w:t>
        </w:r>
      </w:ins>
      <w:ins w:id="272" w:author="Yonatan Grad" w:date="2023-06-27T11:41:00Z">
        <w:r w:rsidR="00103FBD">
          <w:t>by</w:t>
        </w:r>
      </w:ins>
      <w:ins w:id="273" w:author="Kline, Madeleine" w:date="2023-06-26T17:33:00Z">
        <w:del w:id="274" w:author="Yonatan Grad" w:date="2023-06-27T11:41:00Z">
          <w:r w:rsidR="00CE69DC" w:rsidDel="00103FBD">
            <w:delText>fore</w:delText>
          </w:r>
        </w:del>
        <w:r w:rsidR="00CE69DC">
          <w:t xml:space="preserve"> facilitating the spread of respiratory infections. This theory has been posited for other respiratory infections</w:t>
        </w:r>
        <w:del w:id="275" w:author="Yonatan Grad" w:date="2023-06-27T11:41:00Z">
          <w:r w:rsidR="00CE69DC" w:rsidDel="00103FBD">
            <w:delText xml:space="preserve"> in the past</w:delText>
          </w:r>
        </w:del>
        <w:r w:rsidR="00CE69DC">
          <w:t>.</w:t>
        </w:r>
      </w:ins>
      <w:commentRangeStart w:id="276"/>
      <w:r w:rsidR="00CE69DC">
        <w:fldChar w:fldCharType="begin"/>
      </w:r>
      <w:r w:rsidR="00CE69DC">
        <w:instrText xml:space="preserve"> ADDIN ZOTERO_ITEM CSL_CITATION {"citationID":"c3d5Hfnk","properties":{"formattedCitation":"\\super 16\\nosupersub{}","plainCitation":"16","noteIndex":0},"citationItems":[{"id":1314,"uris":["http://zotero.org/users/4318844/items/JX47PVBP"],"itemData":{"id":1314,"type":"article-journal","abstract":"A key issue in infectious disease epidemiology is to identify and predict geographic sites of epidemic establishment that contribute to onward spread, especially in the context of invasion waves of emerging pathogens. Conventional wisdom suggests that these sites are likely to be in densely-populated, well-connected areas. For pandemic influenza, however, epidemiological data have not been available at a fine enough geographic resolution to test this assumption. Here, we make use of fine-scale influenza-like illness incidence data derived from electronic medical claims records gathered from 834 3-digit ZIP (postal) codes across the US to identify the key geographic establishment sites, or “hubs”, of the autumn wave of the 2009 A/H1N1pdm influenza pandemic in the United States. A mechanistic spatial transmission model is fit to epidemic onset times inferred from the data. Hubs are identified by tracing the most probable transmission routes back to a likely first establishment site. Four hubs are identified: two in the southeastern US, one in the central valley of California, and one in the midwestern US. According to the model, 75% of the 834 observed ZIP-level outbreaks in the US were seeded by these four hubs or their epidemiological descendants. Counter-intuitively, the pandemic hubs do not coincide with large and well-connected cities, indicating that factors beyond population density and travel volume are necessary to explain the establishment sites of the major autumn wave of the pandemic. Geographic regions are identified where infection can be statistically traced back to a hub, providing a testable prediction of the outbreak's phylogeography. Our method therefore provides an important way forward to reconcile spatial diffusion patterns inferred from epidemiological surveillance data and pathogen sequence data.","container-title":"Epidemics","DOI":"10.1016/j.epidem.2018.10.002","ISSN":"1755-4365","journalAbbreviation":"Epidemics","language":"en","page":"86-94","source":"ScienceDirect","title":"Geographic transmission hubs of the 2009 influenza pandemic in the United States","volume":"26","author":[{"family":"Kissler","given":"Stephen M."},{"family":"Gog","given":"Julia R."},{"family":"Viboud","given":"Cécile"},{"family":"Charu","given":"Vivek"},{"family":"Bjørnstad","given":"Ottar N."},{"family":"Simonsen","given":"Lone"},{"family":"Grenfell","given":"Bryan T."}],"issued":{"date-parts":[["2019",3,1]]}}}],"schema":"https://github.com/citation-style-language/schema/raw/master/csl-citation.json"} </w:instrText>
      </w:r>
      <w:r w:rsidR="00CE69DC">
        <w:fldChar w:fldCharType="separate"/>
      </w:r>
      <w:r w:rsidR="00CE69DC" w:rsidRPr="00CE69DC">
        <w:rPr>
          <w:rFonts w:ascii="Calibri" w:cs="Calibri"/>
          <w:vertAlign w:val="superscript"/>
        </w:rPr>
        <w:t>16</w:t>
      </w:r>
      <w:r w:rsidR="00CE69DC">
        <w:fldChar w:fldCharType="end"/>
      </w:r>
      <w:ins w:id="277" w:author="Kline, Madeleine" w:date="2023-06-26T17:33:00Z">
        <w:r w:rsidR="00CE69DC">
          <w:t xml:space="preserve"> </w:t>
        </w:r>
      </w:ins>
      <w:commentRangeEnd w:id="276"/>
      <w:ins w:id="278" w:author="Kline, Madeleine" w:date="2023-06-26T17:36:00Z">
        <w:r w:rsidR="0069294A">
          <w:rPr>
            <w:rStyle w:val="CommentReference"/>
          </w:rPr>
          <w:commentReference w:id="276"/>
        </w:r>
      </w:ins>
      <w:ins w:id="279" w:author="Kline, Madeleine" w:date="2023-06-26T17:33:00Z">
        <w:r w:rsidR="00CE69DC">
          <w:t xml:space="preserve">However, the fact that school start times </w:t>
        </w:r>
        <w:commentRangeStart w:id="280"/>
        <w:r w:rsidR="00CE69DC">
          <w:t>are offset from the peak in GAS pharyngitis visits by about 5 months</w:t>
        </w:r>
      </w:ins>
      <w:commentRangeEnd w:id="280"/>
      <w:r w:rsidR="00103FBD">
        <w:rPr>
          <w:rStyle w:val="CommentReference"/>
        </w:rPr>
        <w:commentReference w:id="280"/>
      </w:r>
      <w:ins w:id="281" w:author="Kline, Madeleine" w:date="2023-06-26T17:33:00Z">
        <w:r w:rsidR="00CE69DC">
          <w:t xml:space="preserve">, and the </w:t>
        </w:r>
        <w:commentRangeStart w:id="282"/>
        <w:r w:rsidR="00CE69DC">
          <w:t xml:space="preserve">distance between </w:t>
        </w:r>
      </w:ins>
      <w:ins w:id="283" w:author="Kline, Madeleine" w:date="2023-06-26T17:34:00Z">
        <w:r w:rsidR="00CE69DC">
          <w:t xml:space="preserve">school start time and phase is not constant in every region </w:t>
        </w:r>
      </w:ins>
      <w:commentRangeEnd w:id="282"/>
      <w:r w:rsidR="00103FBD">
        <w:rPr>
          <w:rStyle w:val="CommentReference"/>
        </w:rPr>
        <w:commentReference w:id="282"/>
      </w:r>
      <w:ins w:id="284" w:author="Kline, Madeleine" w:date="2023-06-26T17:34:00Z">
        <w:r w:rsidR="00CE69DC">
          <w:t xml:space="preserve">may indicate that this correlation is circumstantial and based on the fact that school starts in the summer when respiratory infections spread least effectively. </w:t>
        </w:r>
      </w:ins>
      <w:ins w:id="285" w:author="Kline, Madeleine [2]" w:date="2023-06-26T16:26:00Z">
        <w:del w:id="286" w:author="Kline, Madeleine" w:date="2023-06-26T17:31:00Z">
          <w:r w:rsidDel="00CE69DC">
            <w:delText xml:space="preserve"> </w:delText>
          </w:r>
        </w:del>
      </w:ins>
    </w:p>
    <w:p w14:paraId="2B241A1D" w14:textId="77777777" w:rsidR="000C4B48" w:rsidDel="0069294A" w:rsidRDefault="000C4B48">
      <w:pPr>
        <w:rPr>
          <w:ins w:id="287" w:author="Kline, Madeleine [2]" w:date="2023-06-26T16:26:00Z"/>
          <w:del w:id="288" w:author="Kline, Madeleine" w:date="2023-06-26T17:35:00Z"/>
        </w:rPr>
      </w:pPr>
    </w:p>
    <w:p w14:paraId="6C6270E9" w14:textId="77777777" w:rsidR="000C4B48" w:rsidDel="0069294A" w:rsidRDefault="000C4B48">
      <w:pPr>
        <w:rPr>
          <w:ins w:id="289" w:author="Kline, Madeleine [2]" w:date="2023-06-26T16:26:00Z"/>
          <w:del w:id="290" w:author="Kline, Madeleine" w:date="2023-06-26T17:35:00Z"/>
        </w:rPr>
      </w:pPr>
    </w:p>
    <w:p w14:paraId="3023CEF6" w14:textId="1CDE2823" w:rsidR="00CA5A9D" w:rsidDel="0069294A" w:rsidRDefault="008878E4">
      <w:pPr>
        <w:rPr>
          <w:del w:id="291" w:author="Kline, Madeleine" w:date="2023-06-26T17:35:00Z"/>
          <w:moveFrom w:id="292" w:author="Kline, Madeleine" w:date="2023-06-26T17:35:00Z"/>
        </w:rPr>
      </w:pPr>
      <w:moveFromRangeStart w:id="293" w:author="Kline, Madeleine" w:date="2023-06-26T17:35:00Z" w:name="move138693329"/>
      <w:moveFrom w:id="294" w:author="Kline, Madeleine" w:date="2023-06-26T17:35:00Z">
        <w:r w:rsidDel="0069294A">
          <w:t>T</w:t>
        </w:r>
        <w:r w:rsidR="00AA66DC" w:rsidDel="0069294A">
          <w:t xml:space="preserve">hese findings also indicate that states that have </w:t>
        </w:r>
        <w:commentRangeStart w:id="295"/>
        <w:commentRangeStart w:id="296"/>
        <w:r w:rsidR="00AA66DC" w:rsidDel="0069294A">
          <w:t xml:space="preserve">earlier peaks have higher disease </w:t>
        </w:r>
        <w:commentRangeEnd w:id="295"/>
        <w:r w:rsidR="00D75ACA" w:rsidDel="0069294A">
          <w:rPr>
            <w:rStyle w:val="CommentReference"/>
          </w:rPr>
          <w:commentReference w:id="295"/>
        </w:r>
        <w:commentRangeEnd w:id="296"/>
        <w:r w:rsidR="0035165D" w:rsidDel="0069294A">
          <w:rPr>
            <w:rStyle w:val="CommentReference"/>
          </w:rPr>
          <w:commentReference w:id="296"/>
        </w:r>
        <w:r w:rsidR="00AA66DC" w:rsidDel="0069294A">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rsidDel="0069294A">
          <w:t xml:space="preserve">focal point </w:t>
        </w:r>
        <w:r w:rsidR="00AA66DC" w:rsidDel="0069294A">
          <w:t xml:space="preserve">of </w:t>
        </w:r>
        <w:r w:rsidR="00AA70EA" w:rsidDel="0069294A">
          <w:t xml:space="preserve">transmission </w:t>
        </w:r>
        <w:r w:rsidR="00AA66DC" w:rsidDel="0069294A">
          <w:t xml:space="preserve">that then </w:t>
        </w:r>
        <w:r w:rsidR="00943181" w:rsidDel="0069294A">
          <w:t>expands</w:t>
        </w:r>
        <w:r w:rsidR="00AA66DC" w:rsidDel="0069294A">
          <w:t xml:space="preserve"> to the rest of the country.</w:t>
        </w:r>
        <w:del w:id="297" w:author="Kline, Madeleine" w:date="2023-06-26T17:35:00Z">
          <w:r w:rsidR="00AA66DC" w:rsidDel="0069294A">
            <w:delText xml:space="preserve"> </w:delText>
          </w:r>
        </w:del>
      </w:moveFrom>
    </w:p>
    <w:moveFromRangeEnd w:id="293"/>
    <w:p w14:paraId="53F67672" w14:textId="77777777" w:rsidR="0069294A" w:rsidRDefault="0069294A">
      <w:pPr>
        <w:rPr>
          <w:ins w:id="298" w:author="Kline, Madeleine" w:date="2023-06-26T17:35:00Z"/>
        </w:rPr>
      </w:pPr>
    </w:p>
    <w:p w14:paraId="20673C59" w14:textId="77777777" w:rsidR="003472DA" w:rsidDel="0069294A" w:rsidRDefault="003472DA">
      <w:pPr>
        <w:rPr>
          <w:del w:id="299" w:author="Kline, Madeleine" w:date="2023-06-26T17:35:00Z"/>
        </w:rPr>
      </w:pPr>
    </w:p>
    <w:p w14:paraId="443AB82C" w14:textId="30BD84E5"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w:t>
      </w:r>
      <w:commentRangeStart w:id="300"/>
      <w:del w:id="301" w:author="Yonatan Grad" w:date="2023-06-27T11:46:00Z">
        <w:r w:rsidDel="00103FBD">
          <w:delText xml:space="preserve">Previous work has shown that </w:delText>
        </w:r>
      </w:del>
      <w:r>
        <w:t>RSV hospitalizations peak earlier in Florida (November/December) than in other states</w:t>
      </w:r>
      <w:ins w:id="302" w:author="Yonatan Grad" w:date="2023-06-27T11:46:00Z">
        <w:r w:rsidR="00103FBD">
          <w:t xml:space="preserve">, with </w:t>
        </w:r>
      </w:ins>
      <w:del w:id="303" w:author="Yonatan Grad" w:date="2023-06-27T11:46:00Z">
        <w:r w:rsidDel="00103FBD">
          <w:delText>.</w:delText>
        </w:r>
        <w:r w:rsidDel="00103FBD">
          <w:fldChar w:fldCharType="begin"/>
        </w:r>
        <w:r w:rsidR="00782D8D" w:rsidDel="00103FBD">
          <w:del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delInstrText>
        </w:r>
        <w:r w:rsidDel="00103FBD">
          <w:fldChar w:fldCharType="separate"/>
        </w:r>
        <w:r w:rsidR="00782D8D" w:rsidRPr="00782D8D" w:rsidDel="00103FBD">
          <w:rPr>
            <w:rFonts w:ascii="Calibri" w:cs="Calibri"/>
            <w:vertAlign w:val="superscript"/>
          </w:rPr>
          <w:delText>11</w:delText>
        </w:r>
        <w:r w:rsidDel="00103FBD">
          <w:fldChar w:fldCharType="end"/>
        </w:r>
        <w:r w:rsidR="0062298B" w:rsidDel="00103FBD">
          <w:delText xml:space="preserve"> </w:delText>
        </w:r>
        <w:r w:rsidR="00730FDC" w:rsidDel="00103FBD">
          <w:delText>E</w:delText>
        </w:r>
      </w:del>
      <w:ins w:id="304" w:author="Yonatan Grad" w:date="2023-06-27T11:46:00Z">
        <w:r w:rsidR="00103FBD">
          <w:t>e</w:t>
        </w:r>
      </w:ins>
      <w:r w:rsidR="0062298B">
        <w:t xml:space="preserve">nvironmental factors such as mean vapor </w:t>
      </w:r>
      <w:commentRangeEnd w:id="300"/>
      <w:r w:rsidR="00103FBD">
        <w:rPr>
          <w:rStyle w:val="CommentReference"/>
        </w:rPr>
        <w:commentReference w:id="300"/>
      </w:r>
      <w:r w:rsidR="0062298B">
        <w:t xml:space="preserve">pressure, minimum temperature, precipitation and seasonal variation in potential evapotranspiration </w:t>
      </w:r>
      <w:ins w:id="305" w:author="Yonatan Grad" w:date="2023-06-27T11:46:00Z">
        <w:r w:rsidR="00103FBD">
          <w:t xml:space="preserve">potentially </w:t>
        </w:r>
      </w:ins>
      <w:del w:id="306" w:author="Yonatan Grad" w:date="2023-06-27T11:46:00Z">
        <w:r w:rsidR="0062298B" w:rsidDel="00103FBD">
          <w:delText xml:space="preserve">may </w:delText>
        </w:r>
      </w:del>
      <w:r w:rsidR="0062298B">
        <w:t>account</w:t>
      </w:r>
      <w:ins w:id="307" w:author="Yonatan Grad" w:date="2023-06-27T11:46:00Z">
        <w:r w:rsidR="00103FBD">
          <w:t xml:space="preserve">ing </w:t>
        </w:r>
      </w:ins>
      <w:del w:id="308" w:author="Yonatan Grad" w:date="2023-06-27T11:46:00Z">
        <w:r w:rsidR="0062298B" w:rsidDel="00103FBD">
          <w:delText xml:space="preserve"> </w:delText>
        </w:r>
      </w:del>
      <w:r w:rsidR="0062298B">
        <w:t xml:space="preserve">for </w:t>
      </w:r>
      <w:ins w:id="309" w:author="Yonatan Grad" w:date="2023-06-27T11:46:00Z">
        <w:r w:rsidR="00103FBD">
          <w:t xml:space="preserve">timing </w:t>
        </w:r>
      </w:ins>
      <w:r w:rsidR="0062298B">
        <w:t>differences</w:t>
      </w:r>
      <w:del w:id="310" w:author="Yonatan Grad" w:date="2023-06-27T11:46:00Z">
        <w:r w:rsidR="0062298B" w:rsidDel="00103FBD">
          <w:delText xml:space="preserve"> </w:delText>
        </w:r>
      </w:del>
      <w:ins w:id="311" w:author="Yonatan Grad" w:date="2023-06-27T11:46:00Z">
        <w:r w:rsidR="00103FBD">
          <w:t xml:space="preserve"> across states</w:t>
        </w:r>
      </w:ins>
      <w:del w:id="312" w:author="Yonatan Grad" w:date="2023-06-27T11:46:00Z">
        <w:r w:rsidR="0062298B" w:rsidDel="00103FBD">
          <w:delText>in the timing of RSV peaks in different US states</w:delText>
        </w:r>
      </w:del>
      <w:r w:rsidR="0062298B">
        <w:t>.</w:t>
      </w:r>
      <w:r w:rsidR="0062298B">
        <w:fldChar w:fldCharType="begin"/>
      </w:r>
      <w:r w:rsidR="00782D8D">
        <w:instrText xml:space="preserve"> ADDIN ZOTERO_ITEM CSL_CITATION {"citationID":"S4pa2Z4x","properties":{"formattedCitation":"\\super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782D8D" w:rsidRPr="00782D8D">
        <w:rPr>
          <w:rFonts w:ascii="Calibri" w:cs="Calibri"/>
          <w:vertAlign w:val="superscript"/>
        </w:rPr>
        <w:t>11</w:t>
      </w:r>
      <w:r w:rsidR="0062298B">
        <w:fldChar w:fldCharType="end"/>
      </w:r>
      <w:r w:rsidR="0062298B">
        <w:t xml:space="preserve">  </w:t>
      </w:r>
      <w:commentRangeStart w:id="313"/>
      <w:commentRangeStart w:id="314"/>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782D8D">
        <w:instrText xml:space="preserve"> ADDIN ZOTERO_ITEM CSL_CITATION {"citationID":"ik6c1II2","properties":{"formattedCitation":"\\super 10\\nosupersub{}","plainCitation":"10","noteIndex":0},"citationItems":[{"id":1212,"uris":["http://zotero.org/users/4318844/items/A254X3T4"],"itemData":{"id":1212,"type":"article-journal","abstract":"Seasonal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782D8D" w:rsidRPr="00782D8D">
        <w:rPr>
          <w:rFonts w:ascii="Calibri" w:cs="Calibri"/>
          <w:vertAlign w:val="superscript"/>
        </w:rPr>
        <w:t>10</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313"/>
      <w:r w:rsidR="00D75ACA">
        <w:rPr>
          <w:rStyle w:val="CommentReference"/>
        </w:rPr>
        <w:commentReference w:id="313"/>
      </w:r>
      <w:commentRangeEnd w:id="314"/>
      <w:r w:rsidR="004260F5">
        <w:rPr>
          <w:rStyle w:val="CommentReference"/>
        </w:rPr>
        <w:commentReference w:id="314"/>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4292CF4E" w:rsidR="005F3087" w:rsidRDefault="00C1352A">
      <w:commentRangeStart w:id="315"/>
      <w:commentRangeStart w:id="316"/>
      <w:r>
        <w:t xml:space="preserve">GAS </w:t>
      </w:r>
      <w:del w:id="317" w:author="Yonatan Grad" w:date="2023-06-27T11:49:00Z">
        <w:r w:rsidR="001179A2" w:rsidDel="00103FBD">
          <w:delText xml:space="preserve">differs from influenza and RSV in that it </w:delText>
        </w:r>
        <w:r w:rsidDel="00103FBD">
          <w:delText>is a bacterial</w:delText>
        </w:r>
        <w:commentRangeEnd w:id="315"/>
        <w:r w:rsidR="00255957" w:rsidDel="00103FBD">
          <w:rPr>
            <w:rStyle w:val="CommentReference"/>
          </w:rPr>
          <w:commentReference w:id="315"/>
        </w:r>
        <w:commentRangeEnd w:id="316"/>
        <w:r w:rsidR="00631DB3" w:rsidDel="00103FBD">
          <w:rPr>
            <w:rStyle w:val="CommentReference"/>
          </w:rPr>
          <w:commentReference w:id="316"/>
        </w:r>
        <w:r w:rsidDel="00103FBD">
          <w:delText>, rather than viral</w:delText>
        </w:r>
        <w:r w:rsidR="001179A2" w:rsidDel="00103FBD">
          <w:delText>.</w:delText>
        </w:r>
        <w:r w:rsidDel="00103FBD">
          <w:delText xml:space="preserve"> </w:delText>
        </w:r>
        <w:r w:rsidR="001179A2" w:rsidDel="00103FBD">
          <w:delText xml:space="preserve">It </w:delText>
        </w:r>
      </w:del>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w:t>
      </w:r>
      <w:commentRangeStart w:id="318"/>
      <w:r w:rsidR="005F3087">
        <w:t>GAS pharyngitis may indicate broader trends in GAS disease, or differences in transmission mechanisms between different GAS clinical syndromes</w:t>
      </w:r>
      <w:commentRangeEnd w:id="318"/>
      <w:r w:rsidR="00103FBD">
        <w:rPr>
          <w:rStyle w:val="CommentReference"/>
        </w:rPr>
        <w:commentReference w:id="318"/>
      </w:r>
      <w:r w:rsidR="005F3087">
        <w:t xml:space="preserve">.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782D8D">
        <w:instrText xml:space="preserve"> ADDIN ZOTERO_ITEM CSL_CITATION {"citationID":"fAf3GoVp","properties":{"formattedCitation":"\\super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782D8D" w:rsidRPr="00782D8D">
        <w:rPr>
          <w:rFonts w:ascii="Calibri" w:cs="Calibri"/>
          <w:vertAlign w:val="superscript"/>
        </w:rPr>
        <w:t>9</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4746D7A7"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319"/>
      <w:commentRangeStart w:id="320"/>
      <w:r>
        <w:t xml:space="preserve">found 19.1 outpatient </w:t>
      </w:r>
      <w:commentRangeEnd w:id="319"/>
      <w:r w:rsidR="00D75ACA">
        <w:rPr>
          <w:rStyle w:val="CommentReference"/>
        </w:rPr>
        <w:commentReference w:id="319"/>
      </w:r>
      <w:commentRangeEnd w:id="320"/>
      <w:r w:rsidR="0035165D">
        <w:rPr>
          <w:rStyle w:val="CommentReference"/>
        </w:rPr>
        <w:commentReference w:id="320"/>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CE69DC">
        <w:instrText xml:space="preserve"> ADDIN ZOTERO_ITEM CSL_CITATION {"citationID":"ewXUSoXu","properties":{"formattedCitation":"\\super 17\\nosupersub{}","plainCitation":"17","noteIndex":0},"citationItems":[{"id":1243,"uris":["http://zotero.org/users/4318844/items/NIMNY5HB"],"itemData":{"id":1243,"type":"article-journal","abstract":"OBJECTIVE: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CE69DC" w:rsidRPr="00CE69DC">
        <w:rPr>
          <w:rFonts w:ascii="Calibri" w:cs="Calibri"/>
          <w:vertAlign w:val="superscript"/>
        </w:rPr>
        <w:t>17</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782D8D">
        <w:instrText xml:space="preserve"> ADDIN ZOTERO_ITEM CSL_CITATION {"citationID":"1O1pVQrX","properties":{"formattedCitation":"\\super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782D8D" w:rsidRPr="00782D8D">
        <w:rPr>
          <w:rFonts w:ascii="Calibri" w:cs="Calibri"/>
          <w:vertAlign w:val="superscript"/>
        </w:rPr>
        <w:t>9</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w:t>
      </w:r>
      <w:del w:id="321" w:author="Yonatan Grad" w:date="2023-06-27T11:51:00Z">
        <w:r w:rsidR="003472DA" w:rsidDel="00B02389">
          <w:delText xml:space="preserve"> </w:delText>
        </w:r>
      </w:del>
      <w:r w:rsidR="003472DA">
        <w:t xml:space="preserve"> Additionally, because our dataset </w:t>
      </w:r>
      <w:r w:rsidR="006F5F2E">
        <w:t xml:space="preserve">was </w:t>
      </w:r>
      <w:r w:rsidR="003472DA">
        <w:t xml:space="preserve">restricted to individuals who were continuously enrolled in the same state over the course of the year, it </w:t>
      </w:r>
      <w:r w:rsidR="003472DA">
        <w:lastRenderedPageBreak/>
        <w:t>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322" w:author="Kissler, Stephen" w:date="2023-06-12T15:05:00Z"/>
        </w:rPr>
      </w:pPr>
      <w:r>
        <w:t xml:space="preserve">In conclusion, the South documented more GAS pharyngitis compared to other regions and experienced a seasonal peak in visits earlier than other regions. </w:t>
      </w:r>
      <w:commentRangeStart w:id="323"/>
      <w:r>
        <w:t xml:space="preserve">The Pacific West </w:t>
      </w:r>
      <w:commentRangeEnd w:id="323"/>
      <w:r w:rsidR="00B02389">
        <w:rPr>
          <w:rStyle w:val="CommentReference"/>
        </w:rPr>
        <w:commentReference w:id="323"/>
      </w:r>
      <w:r>
        <w:t xml:space="preserve">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324"/>
      <w:r>
        <w:t>accine</w:t>
      </w:r>
      <w:commentRangeEnd w:id="324"/>
      <w:r w:rsidR="000F2F07">
        <w:rPr>
          <w:rStyle w:val="CommentReference"/>
        </w:rPr>
        <w:commentReference w:id="324"/>
      </w:r>
      <w:r>
        <w:t xml:space="preserve">s, and allocating resources to appropriately prepare for expected disease </w:t>
      </w:r>
      <w:commentRangeStart w:id="325"/>
      <w:r>
        <w:t xml:space="preserve">burden. </w:t>
      </w:r>
      <w:commentRangeEnd w:id="325"/>
      <w:r w:rsidR="0035165D">
        <w:rPr>
          <w:rStyle w:val="CommentReference"/>
        </w:rPr>
        <w:commentReference w:id="325"/>
      </w:r>
    </w:p>
    <w:p w14:paraId="023195D7" w14:textId="77777777" w:rsidR="005151D1" w:rsidRDefault="005151D1"/>
    <w:p w14:paraId="1D8B8929" w14:textId="77777777" w:rsidR="004E1F9D" w:rsidRDefault="004E1F9D">
      <w:pPr>
        <w:rPr>
          <w:ins w:id="326" w:author="Kline, Madeleine [2]" w:date="2023-06-16T16:06:00Z"/>
          <w:b/>
          <w:bCs/>
        </w:rPr>
      </w:pPr>
    </w:p>
    <w:p w14:paraId="6EE26003" w14:textId="77777777" w:rsidR="004E1F9D" w:rsidRDefault="004E1F9D">
      <w:pPr>
        <w:rPr>
          <w:ins w:id="327" w:author="Kline, Madeleine [2]" w:date="2023-06-16T16:06:00Z"/>
          <w:b/>
          <w:bCs/>
        </w:rPr>
      </w:pPr>
    </w:p>
    <w:p w14:paraId="40623B0D" w14:textId="77777777" w:rsidR="004E1F9D" w:rsidRDefault="004E1F9D">
      <w:pPr>
        <w:rPr>
          <w:ins w:id="328" w:author="Kline, Madeleine [2]" w:date="2023-06-16T16:06:00Z"/>
          <w:b/>
          <w:bCs/>
        </w:rPr>
      </w:pPr>
    </w:p>
    <w:p w14:paraId="0EAFAC9E" w14:textId="77777777" w:rsidR="004E1F9D" w:rsidRDefault="004E1F9D">
      <w:pPr>
        <w:rPr>
          <w:ins w:id="329" w:author="Kline, Madeleine [2]" w:date="2023-06-16T16:06:00Z"/>
          <w:b/>
          <w:bCs/>
        </w:rPr>
      </w:pPr>
    </w:p>
    <w:p w14:paraId="55839103" w14:textId="77777777" w:rsidR="004E1F9D" w:rsidRDefault="004E1F9D">
      <w:pPr>
        <w:rPr>
          <w:ins w:id="330" w:author="Kline, Madeleine [2]" w:date="2023-06-16T16:06:00Z"/>
          <w:b/>
          <w:bCs/>
        </w:rPr>
      </w:pPr>
    </w:p>
    <w:p w14:paraId="5753A0B4" w14:textId="77777777" w:rsidR="004E1F9D" w:rsidRDefault="004E1F9D">
      <w:pPr>
        <w:rPr>
          <w:ins w:id="331" w:author="Kline, Madeleine [2]" w:date="2023-06-16T16:06:00Z"/>
          <w:b/>
          <w:bCs/>
        </w:rPr>
      </w:pPr>
    </w:p>
    <w:p w14:paraId="55F26DD5" w14:textId="77777777" w:rsidR="004E1F9D" w:rsidRDefault="004E1F9D">
      <w:pPr>
        <w:rPr>
          <w:ins w:id="332" w:author="Kline, Madeleine [2]" w:date="2023-06-16T16:06:00Z"/>
          <w:b/>
          <w:bCs/>
        </w:rPr>
      </w:pPr>
    </w:p>
    <w:p w14:paraId="3E6EF2E9" w14:textId="77777777" w:rsidR="004E1F9D" w:rsidRDefault="004E1F9D">
      <w:pPr>
        <w:rPr>
          <w:ins w:id="333" w:author="Kline, Madeleine [2]" w:date="2023-06-16T16:06:00Z"/>
          <w:b/>
          <w:bCs/>
        </w:rPr>
      </w:pPr>
    </w:p>
    <w:p w14:paraId="2851B415" w14:textId="77777777" w:rsidR="004E1F9D" w:rsidRDefault="004E1F9D">
      <w:pPr>
        <w:rPr>
          <w:ins w:id="334" w:author="Kline, Madeleine [2]" w:date="2023-06-16T16:06:00Z"/>
          <w:b/>
          <w:bCs/>
        </w:rPr>
      </w:pPr>
    </w:p>
    <w:p w14:paraId="05E6ED0B" w14:textId="77777777" w:rsidR="004E1F9D" w:rsidRDefault="004E1F9D">
      <w:pPr>
        <w:rPr>
          <w:ins w:id="335" w:author="Kline, Madeleine [2]" w:date="2023-06-16T16:06:00Z"/>
          <w:b/>
          <w:bCs/>
        </w:rPr>
      </w:pPr>
    </w:p>
    <w:p w14:paraId="347EE884" w14:textId="77777777" w:rsidR="004E1F9D" w:rsidRDefault="004E1F9D">
      <w:pPr>
        <w:rPr>
          <w:ins w:id="336" w:author="Kline, Madeleine [2]" w:date="2023-06-16T16:06:00Z"/>
          <w:b/>
          <w:bCs/>
        </w:rPr>
      </w:pPr>
    </w:p>
    <w:p w14:paraId="5A1AAB17" w14:textId="77777777" w:rsidR="004E1F9D" w:rsidRDefault="004E1F9D">
      <w:pPr>
        <w:rPr>
          <w:ins w:id="337" w:author="Kline, Madeleine [2]" w:date="2023-06-16T16:06:00Z"/>
          <w:b/>
          <w:bCs/>
        </w:rPr>
      </w:pPr>
    </w:p>
    <w:p w14:paraId="78A5CFFE" w14:textId="77777777" w:rsidR="004E1F9D" w:rsidRDefault="004E1F9D">
      <w:pPr>
        <w:rPr>
          <w:ins w:id="338" w:author="Kline, Madeleine [2]" w:date="2023-06-16T16:06:00Z"/>
          <w:b/>
          <w:bCs/>
        </w:rPr>
      </w:pPr>
    </w:p>
    <w:p w14:paraId="4A4FD1E7" w14:textId="77777777" w:rsidR="004E1F9D" w:rsidRDefault="004E1F9D">
      <w:pPr>
        <w:rPr>
          <w:ins w:id="339" w:author="Kline, Madeleine [2]" w:date="2023-06-16T16:06:00Z"/>
          <w:b/>
          <w:bCs/>
        </w:rPr>
      </w:pPr>
    </w:p>
    <w:p w14:paraId="3F94B313" w14:textId="77777777" w:rsidR="004E1F9D" w:rsidRDefault="004E1F9D">
      <w:pPr>
        <w:rPr>
          <w:ins w:id="340" w:author="Kline, Madeleine" w:date="2023-06-26T17:37:00Z"/>
          <w:b/>
          <w:bCs/>
        </w:rPr>
      </w:pPr>
    </w:p>
    <w:p w14:paraId="4DC78483" w14:textId="77777777" w:rsidR="00B36CC7" w:rsidRDefault="00B36CC7">
      <w:pPr>
        <w:rPr>
          <w:ins w:id="341" w:author="Kline, Madeleine" w:date="2023-06-26T17:37:00Z"/>
          <w:b/>
          <w:bCs/>
        </w:rPr>
      </w:pPr>
    </w:p>
    <w:p w14:paraId="586F8D25" w14:textId="77777777" w:rsidR="00B36CC7" w:rsidRDefault="00B36CC7">
      <w:pPr>
        <w:rPr>
          <w:ins w:id="342" w:author="Kline, Madeleine" w:date="2023-06-26T17:37:00Z"/>
          <w:b/>
          <w:bCs/>
        </w:rPr>
      </w:pPr>
    </w:p>
    <w:p w14:paraId="0AE3BEDD" w14:textId="77777777" w:rsidR="00B36CC7" w:rsidRDefault="00B36CC7">
      <w:pPr>
        <w:rPr>
          <w:ins w:id="343" w:author="Kline, Madeleine" w:date="2023-06-26T17:37:00Z"/>
          <w:b/>
          <w:bCs/>
        </w:rPr>
      </w:pPr>
    </w:p>
    <w:p w14:paraId="466DAAF1" w14:textId="77777777" w:rsidR="00B36CC7" w:rsidRDefault="00B36CC7">
      <w:pPr>
        <w:rPr>
          <w:ins w:id="344" w:author="Kline, Madeleine" w:date="2023-06-26T17:37:00Z"/>
          <w:b/>
          <w:bCs/>
        </w:rPr>
      </w:pPr>
    </w:p>
    <w:p w14:paraId="2BA090A7" w14:textId="77777777" w:rsidR="00B36CC7" w:rsidRDefault="00B36CC7">
      <w:pPr>
        <w:rPr>
          <w:ins w:id="345" w:author="Kline, Madeleine" w:date="2023-06-26T17:37:00Z"/>
          <w:b/>
          <w:bCs/>
        </w:rPr>
      </w:pPr>
    </w:p>
    <w:p w14:paraId="165B4126" w14:textId="77777777" w:rsidR="00B36CC7" w:rsidRDefault="00B36CC7">
      <w:pPr>
        <w:rPr>
          <w:ins w:id="346" w:author="Kline, Madeleine" w:date="2023-06-26T17:37:00Z"/>
          <w:b/>
          <w:bCs/>
        </w:rPr>
      </w:pPr>
    </w:p>
    <w:p w14:paraId="7CBBA901" w14:textId="77777777" w:rsidR="00B36CC7" w:rsidRDefault="00B36CC7">
      <w:pPr>
        <w:rPr>
          <w:ins w:id="347" w:author="Kline, Madeleine" w:date="2023-06-26T17:37:00Z"/>
          <w:b/>
          <w:bCs/>
        </w:rPr>
      </w:pPr>
    </w:p>
    <w:p w14:paraId="5E7447CA" w14:textId="77777777" w:rsidR="00B36CC7" w:rsidRDefault="00B36CC7">
      <w:pPr>
        <w:rPr>
          <w:ins w:id="348" w:author="Kline, Madeleine" w:date="2023-06-26T17:37:00Z"/>
          <w:b/>
          <w:bCs/>
        </w:rPr>
      </w:pPr>
    </w:p>
    <w:p w14:paraId="5E858800" w14:textId="77777777" w:rsidR="00B36CC7" w:rsidRDefault="00B36CC7">
      <w:pPr>
        <w:rPr>
          <w:ins w:id="349" w:author="Kline, Madeleine" w:date="2023-06-26T17:37:00Z"/>
          <w:b/>
          <w:bCs/>
        </w:rPr>
      </w:pPr>
    </w:p>
    <w:p w14:paraId="6A34335D" w14:textId="77777777" w:rsidR="00B36CC7" w:rsidRDefault="00B36CC7">
      <w:pPr>
        <w:rPr>
          <w:ins w:id="350" w:author="Kline, Madeleine" w:date="2023-06-26T17:37:00Z"/>
          <w:b/>
          <w:bCs/>
        </w:rPr>
      </w:pPr>
    </w:p>
    <w:p w14:paraId="65BB9CB3" w14:textId="77777777" w:rsidR="00B36CC7" w:rsidRDefault="00B36CC7">
      <w:pPr>
        <w:rPr>
          <w:ins w:id="351" w:author="Kline, Madeleine" w:date="2023-06-26T17:37:00Z"/>
          <w:b/>
          <w:bCs/>
        </w:rPr>
      </w:pPr>
    </w:p>
    <w:p w14:paraId="3F0D6878" w14:textId="77777777" w:rsidR="00B36CC7" w:rsidRDefault="00B36CC7">
      <w:pPr>
        <w:rPr>
          <w:ins w:id="352" w:author="Kline, Madeleine" w:date="2023-06-26T17:37:00Z"/>
          <w:b/>
          <w:bCs/>
        </w:rPr>
      </w:pPr>
    </w:p>
    <w:p w14:paraId="545F8934" w14:textId="77777777" w:rsidR="00B36CC7" w:rsidRDefault="00B36CC7">
      <w:pPr>
        <w:rPr>
          <w:ins w:id="353" w:author="Kline, Madeleine" w:date="2023-06-26T17:37:00Z"/>
          <w:b/>
          <w:bCs/>
        </w:rPr>
      </w:pPr>
    </w:p>
    <w:p w14:paraId="168A1A5F" w14:textId="77777777" w:rsidR="00B36CC7" w:rsidRDefault="00B36CC7">
      <w:pPr>
        <w:rPr>
          <w:ins w:id="354" w:author="Kline, Madeleine" w:date="2023-06-26T17:37:00Z"/>
          <w:b/>
          <w:bCs/>
        </w:rPr>
      </w:pPr>
    </w:p>
    <w:p w14:paraId="2988F3B9" w14:textId="77777777" w:rsidR="00B36CC7" w:rsidRDefault="00B36CC7">
      <w:pPr>
        <w:rPr>
          <w:ins w:id="355" w:author="Kline, Madeleine" w:date="2023-06-26T17:37:00Z"/>
          <w:b/>
          <w:bCs/>
        </w:rPr>
      </w:pPr>
    </w:p>
    <w:p w14:paraId="7E7B2D35" w14:textId="77777777" w:rsidR="00B36CC7" w:rsidRDefault="00B36CC7">
      <w:pPr>
        <w:rPr>
          <w:ins w:id="356" w:author="Kline, Madeleine" w:date="2023-06-26T17:37:00Z"/>
          <w:b/>
          <w:bCs/>
        </w:rPr>
      </w:pPr>
    </w:p>
    <w:p w14:paraId="005DFD3C" w14:textId="77777777" w:rsidR="00B36CC7" w:rsidRDefault="00B36CC7">
      <w:pPr>
        <w:rPr>
          <w:ins w:id="357" w:author="Kline, Madeleine" w:date="2023-06-26T17:37:00Z"/>
          <w:b/>
          <w:bCs/>
        </w:rPr>
      </w:pPr>
    </w:p>
    <w:p w14:paraId="64F64168" w14:textId="77777777" w:rsidR="00B36CC7" w:rsidRDefault="00B36CC7">
      <w:pPr>
        <w:rPr>
          <w:ins w:id="358" w:author="Kline, Madeleine" w:date="2023-06-26T17:37:00Z"/>
          <w:b/>
          <w:bCs/>
        </w:rPr>
      </w:pPr>
    </w:p>
    <w:p w14:paraId="088B399E" w14:textId="77777777" w:rsidR="00B36CC7" w:rsidRDefault="00B36CC7">
      <w:pPr>
        <w:rPr>
          <w:ins w:id="359" w:author="Kline, Madeleine [2]" w:date="2023-06-16T16:06:00Z"/>
          <w:b/>
          <w:bCs/>
        </w:rPr>
      </w:pPr>
    </w:p>
    <w:p w14:paraId="082CBD69" w14:textId="38E9BDD2" w:rsidR="008860C4" w:rsidRPr="002112CE" w:rsidRDefault="001225FC">
      <w:r>
        <w:rPr>
          <w:b/>
          <w:bCs/>
        </w:rPr>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commentRangeStart w:id="360"/>
            <w:r w:rsidRPr="003002F4">
              <w:rPr>
                <w:rFonts w:ascii="Calibri" w:eastAsia="Times New Roman" w:hAnsi="Calibri" w:cs="Calibri"/>
                <w:color w:val="000000"/>
              </w:rPr>
              <w:t>2.67e+07 (1.66e+07-3.64e+07)</w:t>
            </w:r>
            <w:commentRangeEnd w:id="360"/>
            <w:r w:rsidR="00B02389">
              <w:rPr>
                <w:rStyle w:val="CommentReference"/>
              </w:rPr>
              <w:commentReference w:id="360"/>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Del="00782D8D" w:rsidRDefault="002F24E4">
      <w:pPr>
        <w:rPr>
          <w:del w:id="361" w:author="Kline, Madeleine [2]" w:date="2023-06-26T15:44:00Z"/>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w:t>
      </w:r>
      <w:r w:rsidRPr="00E63A78">
        <w:rPr>
          <w:rPrChange w:id="362" w:author="Kline, Madeleine" w:date="2023-06-26T17:41:00Z">
            <w:rPr>
              <w:b/>
              <w:bCs/>
            </w:rPr>
          </w:rPrChange>
        </w:rPr>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363" w:author="Kline, Madeleine [2]"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Del="00E63A78" w:rsidRDefault="009C3F5E" w:rsidP="009C3F5E">
      <w:pPr>
        <w:rPr>
          <w:del w:id="364" w:author="Kline, Madeleine" w:date="2023-06-26T17:41:00Z"/>
        </w:rPr>
      </w:pPr>
      <w:commentRangeStart w:id="365"/>
      <w:r>
        <w:rPr>
          <w:b/>
          <w:bCs/>
        </w:rPr>
        <w:t xml:space="preserve">Figure </w:t>
      </w:r>
      <w:r w:rsidR="000F598A">
        <w:rPr>
          <w:b/>
          <w:bCs/>
        </w:rPr>
        <w:t>2</w:t>
      </w:r>
      <w:r>
        <w:rPr>
          <w:b/>
          <w:bCs/>
        </w:rPr>
        <w:t xml:space="preserve">: </w:t>
      </w:r>
      <w:r w:rsidRPr="00E63A78">
        <w:rPr>
          <w:rPrChange w:id="366" w:author="Kline, Madeleine" w:date="2023-06-26T17:41:00Z">
            <w:rPr>
              <w:b/>
              <w:bCs/>
            </w:rPr>
          </w:rPrChange>
        </w:rPr>
        <w:t xml:space="preserve">Phases </w:t>
      </w:r>
      <w:commentRangeEnd w:id="365"/>
      <w:r w:rsidR="00B83EC1">
        <w:rPr>
          <w:rStyle w:val="CommentReference"/>
        </w:rPr>
        <w:commentReference w:id="365"/>
      </w:r>
      <w:r w:rsidRPr="00E63A78">
        <w:rPr>
          <w:rPrChange w:id="367" w:author="Kline, Madeleine" w:date="2023-06-26T17:41:00Z">
            <w:rPr>
              <w:b/>
              <w:bCs/>
            </w:rPr>
          </w:rPrChange>
        </w:rPr>
        <w:t xml:space="preserve">of US state trend </w:t>
      </w:r>
      <w:commentRangeStart w:id="368"/>
      <w:r w:rsidRPr="00E63A78">
        <w:rPr>
          <w:rPrChange w:id="369" w:author="Kline, Madeleine" w:date="2023-06-26T17:41:00Z">
            <w:rPr>
              <w:b/>
              <w:bCs/>
            </w:rPr>
          </w:rPrChange>
        </w:rPr>
        <w:t xml:space="preserve">sinusoidal fits. </w:t>
      </w:r>
      <w:commentRangeEnd w:id="368"/>
      <w:r w:rsidR="002112CE" w:rsidRPr="00E63A78">
        <w:rPr>
          <w:rStyle w:val="CommentReference"/>
        </w:rPr>
        <w:commentReference w:id="368"/>
      </w:r>
    </w:p>
    <w:p w14:paraId="39F41169" w14:textId="771E9C95"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ins w:id="370" w:author="Kline, Madeleine [2]" w:date="2023-06-26T15:57:00Z">
        <w:r w:rsidR="007902D6">
          <w:t xml:space="preserve"> S</w:t>
        </w:r>
      </w:ins>
      <w:ins w:id="371" w:author="Kline, Madeleine [2]" w:date="2023-06-26T15:58:00Z">
        <w:r w:rsidR="007902D6">
          <w:t>ee corresponding gif in supplementary materials.</w:t>
        </w:r>
      </w:ins>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ins w:id="372" w:author="Kline, Madeleine [2]" w:date="2023-06-26T15:43:00Z"/>
          <w:b/>
          <w:bCs/>
        </w:rPr>
      </w:pPr>
    </w:p>
    <w:p w14:paraId="4F3E9D4E" w14:textId="77777777" w:rsidR="00782D8D" w:rsidRDefault="00782D8D">
      <w:pPr>
        <w:rPr>
          <w:ins w:id="373" w:author="Kline, Madeleine [2]" w:date="2023-06-26T15:43:00Z"/>
          <w:b/>
          <w:bCs/>
        </w:rPr>
      </w:pPr>
    </w:p>
    <w:p w14:paraId="256242E9" w14:textId="77777777" w:rsidR="00782D8D" w:rsidRDefault="00782D8D">
      <w:pPr>
        <w:rPr>
          <w:ins w:id="374" w:author="Kline, Madeleine [2]" w:date="2023-06-26T15:43:00Z"/>
          <w:b/>
          <w:bCs/>
        </w:rPr>
      </w:pPr>
    </w:p>
    <w:p w14:paraId="3AB01637" w14:textId="77777777" w:rsidR="00782D8D" w:rsidRDefault="00782D8D">
      <w:pPr>
        <w:rPr>
          <w:ins w:id="375" w:author="Kline, Madeleine [2]" w:date="2023-06-26T15:43:00Z"/>
          <w:b/>
          <w:bCs/>
        </w:rPr>
      </w:pPr>
    </w:p>
    <w:p w14:paraId="4E42BFAE" w14:textId="77777777" w:rsidR="00782D8D" w:rsidRDefault="00782D8D">
      <w:pPr>
        <w:rPr>
          <w:ins w:id="376" w:author="Kline, Madeleine [2]" w:date="2023-06-26T15:43:00Z"/>
          <w:b/>
          <w:bCs/>
        </w:rPr>
      </w:pPr>
    </w:p>
    <w:p w14:paraId="15F6BB49" w14:textId="77777777" w:rsidR="00782D8D" w:rsidRDefault="00782D8D">
      <w:pPr>
        <w:rPr>
          <w:ins w:id="377" w:author="Kline, Madeleine [2]" w:date="2023-06-26T15:43:00Z"/>
          <w:b/>
          <w:bCs/>
        </w:rPr>
      </w:pPr>
    </w:p>
    <w:p w14:paraId="0987C978" w14:textId="77777777" w:rsidR="00782D8D" w:rsidRDefault="00782D8D">
      <w:pPr>
        <w:rPr>
          <w:ins w:id="378" w:author="Kline, Madeleine [2]" w:date="2023-06-26T15:43:00Z"/>
          <w:b/>
          <w:bCs/>
        </w:rPr>
      </w:pPr>
    </w:p>
    <w:p w14:paraId="5AEF6EF3" w14:textId="77777777" w:rsidR="00782D8D" w:rsidRDefault="00782D8D">
      <w:pPr>
        <w:rPr>
          <w:ins w:id="379" w:author="Kline, Madeleine [2]" w:date="2023-06-26T15:43:00Z"/>
          <w:b/>
          <w:bCs/>
        </w:rPr>
      </w:pPr>
    </w:p>
    <w:p w14:paraId="465426E0" w14:textId="77777777" w:rsidR="00782D8D" w:rsidRDefault="00782D8D">
      <w:pPr>
        <w:rPr>
          <w:ins w:id="380" w:author="Kline, Madeleine [2]" w:date="2023-06-26T15:43:00Z"/>
          <w:b/>
          <w:bCs/>
        </w:rPr>
      </w:pPr>
    </w:p>
    <w:p w14:paraId="02A9BFAC" w14:textId="77777777" w:rsidR="00782D8D" w:rsidRDefault="00782D8D">
      <w:pPr>
        <w:rPr>
          <w:ins w:id="381" w:author="Kline, Madeleine [2]" w:date="2023-06-26T15:43:00Z"/>
          <w:b/>
          <w:bCs/>
        </w:rPr>
      </w:pPr>
    </w:p>
    <w:p w14:paraId="11437729" w14:textId="77777777" w:rsidR="00782D8D" w:rsidRDefault="00782D8D">
      <w:pPr>
        <w:rPr>
          <w:b/>
          <w:bCs/>
        </w:rPr>
      </w:pPr>
    </w:p>
    <w:p w14:paraId="3AB54053" w14:textId="77777777" w:rsidR="00866181" w:rsidRDefault="00866181">
      <w:pPr>
        <w:rPr>
          <w:b/>
          <w:bCs/>
        </w:rPr>
      </w:pPr>
    </w:p>
    <w:p w14:paraId="5B68F6B9" w14:textId="77777777" w:rsidR="00866181" w:rsidDel="00782D8D" w:rsidRDefault="00866181">
      <w:pPr>
        <w:rPr>
          <w:del w:id="382" w:author="Kline, Madeleine [2]" w:date="2023-06-26T15:44:00Z"/>
          <w:b/>
          <w:bCs/>
        </w:rPr>
      </w:pPr>
    </w:p>
    <w:p w14:paraId="6540BD06" w14:textId="77777777" w:rsidR="00782D8D" w:rsidRDefault="00782D8D">
      <w:pPr>
        <w:rPr>
          <w:ins w:id="383" w:author="Kline, Madeleine [2]" w:date="2023-06-26T15:44:00Z"/>
          <w:b/>
          <w:bCs/>
        </w:rPr>
      </w:pPr>
    </w:p>
    <w:p w14:paraId="008A457E" w14:textId="1A103899" w:rsidR="00782D8D" w:rsidRDefault="00782D8D">
      <w:pPr>
        <w:rPr>
          <w:ins w:id="384" w:author="Kline, Madeleine [2]" w:date="2023-06-26T15:44:00Z"/>
          <w:b/>
          <w:bCs/>
        </w:rPr>
      </w:pPr>
      <w:ins w:id="385" w:author="Kline, Madeleine [2]" w:date="2023-06-26T15:44:00Z">
        <w:r>
          <w:rPr>
            <w:b/>
            <w:bCs/>
            <w:noProof/>
          </w:rPr>
          <w:drawing>
            <wp:inline distT="0" distB="0" distL="0" distR="0" wp14:anchorId="7B57F2FC" wp14:editId="69B3506A">
              <wp:extent cx="5943600" cy="4622800"/>
              <wp:effectExtent l="0" t="0" r="0" b="0"/>
              <wp:docPr id="4611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0513" name="Picture 461190513"/>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378AD314" w14:textId="22F2254A" w:rsidR="00782D8D" w:rsidRPr="00782D8D" w:rsidRDefault="00782D8D">
      <w:pPr>
        <w:rPr>
          <w:ins w:id="386" w:author="Kline, Madeleine [2]" w:date="2023-06-26T15:44:00Z"/>
          <w:rPrChange w:id="387" w:author="Kline, Madeleine [2]" w:date="2023-06-26T15:48:00Z">
            <w:rPr>
              <w:ins w:id="388" w:author="Kline, Madeleine [2]" w:date="2023-06-26T15:44:00Z"/>
              <w:b/>
              <w:bCs/>
            </w:rPr>
          </w:rPrChange>
        </w:rPr>
      </w:pPr>
      <w:ins w:id="389" w:author="Kline, Madeleine [2]" w:date="2023-06-26T15:48:00Z">
        <w:r>
          <w:rPr>
            <w:b/>
            <w:bCs/>
          </w:rPr>
          <w:t>Figure 3</w:t>
        </w:r>
        <w:r>
          <w:t xml:space="preserve">: Relationship between subregion school start date and </w:t>
        </w:r>
      </w:ins>
      <w:ins w:id="390" w:author="Kline, Madeleine [2]" w:date="2023-06-26T15:53:00Z">
        <w:r w:rsidR="00DC755A">
          <w:t>GAS pharyngitis sinusoid</w:t>
        </w:r>
      </w:ins>
      <w:ins w:id="391" w:author="Kline, Madeleine [2]" w:date="2023-06-26T15:54:00Z">
        <w:r w:rsidR="00DC755A">
          <w:t xml:space="preserve">al trend. Average school start date is plotted on the x-axis and sinusoid trough date, which represents the point in the year with the lowest number of GAS pharyngitis visits and is offset 6 months from the peak in visits, is plotted on the y-axis. </w:t>
        </w:r>
      </w:ins>
      <w:ins w:id="392" w:author="Kline, Madeleine [2]" w:date="2023-06-26T15:55:00Z">
        <w:r w:rsidR="00DC755A">
          <w:t xml:space="preserve">The dashed line represents a linear trend line with shading showing the 95% confidence interval of the linear model. </w:t>
        </w:r>
      </w:ins>
      <w:ins w:id="393" w:author="Kline, Madeleine [2]" w:date="2023-06-26T15:56:00Z">
        <w:r w:rsidR="00DC755A">
          <w:t xml:space="preserve">Pearson’s correlation is 0.93. </w:t>
        </w:r>
      </w:ins>
      <w:ins w:id="394" w:author="Kline, Madeleine [2]" w:date="2023-06-26T15:55:00Z">
        <w:r w:rsidR="00DC755A">
          <w:t xml:space="preserve">The solid line represents a line with a slope of 1, showing what the trend would be if it were the case that starting </w:t>
        </w:r>
      </w:ins>
      <w:ins w:id="395" w:author="Kline, Madeleine [2]" w:date="2023-06-26T15:56:00Z">
        <w:r w:rsidR="00DC755A">
          <w:t xml:space="preserve">school 1 day earlier correlated to a sinusoid trough 1 day earlier. </w:t>
        </w:r>
      </w:ins>
    </w:p>
    <w:p w14:paraId="39D87CB5" w14:textId="77777777" w:rsidR="00782D8D" w:rsidRDefault="00782D8D">
      <w:pPr>
        <w:rPr>
          <w:ins w:id="396" w:author="Kline, Madeleine [2]" w:date="2023-06-26T15:44:00Z"/>
          <w:b/>
          <w:bCs/>
        </w:rPr>
      </w:pPr>
    </w:p>
    <w:p w14:paraId="2DF6452D" w14:textId="77777777" w:rsidR="00782D8D" w:rsidRDefault="00782D8D">
      <w:pPr>
        <w:rPr>
          <w:ins w:id="397" w:author="Kline, Madeleine [2]" w:date="2023-06-26T15:44:00Z"/>
          <w:b/>
          <w:bCs/>
        </w:rPr>
      </w:pPr>
    </w:p>
    <w:p w14:paraId="735AE639" w14:textId="77777777" w:rsidR="00782D8D" w:rsidRDefault="00782D8D">
      <w:pPr>
        <w:rPr>
          <w:ins w:id="398" w:author="Kline, Madeleine [2]" w:date="2023-06-26T15:44:00Z"/>
          <w:b/>
          <w:bCs/>
        </w:rPr>
      </w:pPr>
    </w:p>
    <w:p w14:paraId="782D2B88" w14:textId="77777777" w:rsidR="00782D8D" w:rsidRDefault="00782D8D">
      <w:pPr>
        <w:rPr>
          <w:ins w:id="399" w:author="Kline, Madeleine [2]" w:date="2023-06-26T15:44:00Z"/>
          <w:b/>
          <w:bCs/>
        </w:rPr>
      </w:pPr>
    </w:p>
    <w:p w14:paraId="24B5DDA5" w14:textId="77777777" w:rsidR="00782D8D" w:rsidRDefault="00782D8D">
      <w:pPr>
        <w:rPr>
          <w:ins w:id="400" w:author="Kline, Madeleine [2]" w:date="2023-06-26T15:44:00Z"/>
          <w:b/>
          <w:bCs/>
        </w:rPr>
      </w:pPr>
    </w:p>
    <w:p w14:paraId="47D0B47D" w14:textId="77777777" w:rsidR="00782D8D" w:rsidRDefault="00782D8D">
      <w:pPr>
        <w:rPr>
          <w:ins w:id="401" w:author="Kline, Madeleine [2]" w:date="2023-06-26T15:44:00Z"/>
          <w:b/>
          <w:bCs/>
        </w:rPr>
      </w:pPr>
    </w:p>
    <w:p w14:paraId="1EA6F87C" w14:textId="77777777" w:rsidR="00782D8D" w:rsidRDefault="00782D8D">
      <w:pPr>
        <w:rPr>
          <w:ins w:id="402" w:author="Kline, Madeleine [2]" w:date="2023-06-26T15:44:00Z"/>
          <w:b/>
          <w:bCs/>
        </w:rPr>
      </w:pPr>
    </w:p>
    <w:p w14:paraId="47880A6F" w14:textId="77777777" w:rsidR="00782D8D" w:rsidRDefault="00782D8D">
      <w:pPr>
        <w:rPr>
          <w:ins w:id="403" w:author="Kline, Madeleine [2]" w:date="2023-06-26T15:44:00Z"/>
          <w:b/>
          <w:bCs/>
        </w:rPr>
      </w:pPr>
    </w:p>
    <w:p w14:paraId="476C625D" w14:textId="77777777" w:rsidR="00782D8D" w:rsidRDefault="00782D8D">
      <w:pPr>
        <w:rPr>
          <w:ins w:id="404" w:author="Kline, Madeleine [2]" w:date="2023-06-26T15:44:00Z"/>
          <w:b/>
          <w:bCs/>
        </w:rPr>
      </w:pPr>
    </w:p>
    <w:p w14:paraId="66B0828E" w14:textId="77777777" w:rsidR="00782D8D" w:rsidRDefault="00782D8D">
      <w:pPr>
        <w:rPr>
          <w:ins w:id="405" w:author="Kline, Madeleine [2]" w:date="2023-06-26T15:44:00Z"/>
          <w:b/>
          <w:bCs/>
        </w:rPr>
      </w:pPr>
    </w:p>
    <w:p w14:paraId="578A64CA" w14:textId="77777777" w:rsidR="00782D8D" w:rsidDel="00DC755A" w:rsidRDefault="00782D8D">
      <w:pPr>
        <w:rPr>
          <w:del w:id="406" w:author="Kline, Madeleine [2]" w:date="2023-06-26T15:57:00Z"/>
          <w:b/>
          <w:bCs/>
        </w:rPr>
      </w:pPr>
    </w:p>
    <w:p w14:paraId="0DB75A92" w14:textId="77777777" w:rsidR="00866181" w:rsidDel="00DC755A" w:rsidRDefault="00866181">
      <w:pPr>
        <w:rPr>
          <w:del w:id="407" w:author="Kline, Madeleine [2]" w:date="2023-06-26T15:57:00Z"/>
          <w:b/>
          <w:bCs/>
        </w:rPr>
      </w:pPr>
    </w:p>
    <w:p w14:paraId="625D789F" w14:textId="77777777" w:rsidR="00866181" w:rsidDel="00DC755A" w:rsidRDefault="00866181">
      <w:pPr>
        <w:rPr>
          <w:del w:id="408" w:author="Kline, Madeleine [2]" w:date="2023-06-26T15:57:00Z"/>
          <w:b/>
          <w:bCs/>
        </w:rPr>
      </w:pPr>
    </w:p>
    <w:p w14:paraId="312813B3" w14:textId="77777777" w:rsidR="00866181" w:rsidDel="00DC755A" w:rsidRDefault="00866181">
      <w:pPr>
        <w:rPr>
          <w:del w:id="409" w:author="Kline, Madeleine [2]" w:date="2023-06-26T15:57:00Z"/>
          <w:b/>
          <w:bCs/>
        </w:rPr>
      </w:pPr>
    </w:p>
    <w:p w14:paraId="37867E5B" w14:textId="77777777" w:rsidR="00866181" w:rsidDel="00DC755A" w:rsidRDefault="00866181">
      <w:pPr>
        <w:rPr>
          <w:del w:id="410" w:author="Kline, Madeleine [2]" w:date="2023-06-26T15:57:00Z"/>
          <w:b/>
          <w:bCs/>
        </w:rPr>
      </w:pPr>
    </w:p>
    <w:p w14:paraId="4C0C5E29" w14:textId="77777777" w:rsidR="00866181" w:rsidDel="00DC755A" w:rsidRDefault="00866181">
      <w:pPr>
        <w:rPr>
          <w:del w:id="411" w:author="Kline, Madeleine [2]" w:date="2023-06-26T15:57:00Z"/>
          <w:b/>
          <w:bCs/>
        </w:rPr>
      </w:pPr>
    </w:p>
    <w:p w14:paraId="77BEAE07" w14:textId="77777777" w:rsidR="004E1F9D" w:rsidRDefault="004E1F9D">
      <w:pPr>
        <w:rPr>
          <w:b/>
          <w:bCs/>
        </w:rPr>
      </w:pPr>
    </w:p>
    <w:p w14:paraId="03D535F9" w14:textId="6AE59779" w:rsidR="009C3F5E" w:rsidRDefault="009C3F5E" w:rsidP="009C3F5E">
      <w:pPr>
        <w:rPr>
          <w:b/>
          <w:bCs/>
        </w:rPr>
      </w:pPr>
      <w:r>
        <w:rPr>
          <w:b/>
          <w:bCs/>
        </w:rPr>
        <w:t>REFERENCES</w:t>
      </w:r>
    </w:p>
    <w:p w14:paraId="5BD8C834" w14:textId="77777777" w:rsidR="00CE69DC" w:rsidRPr="00CE69DC" w:rsidRDefault="009C3F5E" w:rsidP="00CE69DC">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CE69DC" w:rsidRPr="00CE69DC">
        <w:rPr>
          <w:rFonts w:ascii="Calibri" w:cs="Calibri"/>
        </w:rPr>
        <w:t>1.</w:t>
      </w:r>
      <w:r w:rsidR="00CE69DC" w:rsidRPr="00CE69DC">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CE69DC" w:rsidRPr="00CE69DC">
        <w:rPr>
          <w:rFonts w:ascii="Calibri" w:cs="Calibri"/>
          <w:i/>
          <w:iCs/>
        </w:rPr>
        <w:t>73</w:t>
      </w:r>
      <w:r w:rsidR="00CE69DC" w:rsidRPr="00CE69DC">
        <w:rPr>
          <w:rFonts w:ascii="Calibri" w:cs="Calibri"/>
        </w:rPr>
        <w:t>, e47–e58. 10.1093/cid/ciaa529.</w:t>
      </w:r>
    </w:p>
    <w:p w14:paraId="2685653C" w14:textId="77777777" w:rsidR="00CE69DC" w:rsidRPr="00CE69DC" w:rsidRDefault="00CE69DC" w:rsidP="00CE69DC">
      <w:pPr>
        <w:pStyle w:val="Bibliography"/>
        <w:rPr>
          <w:rFonts w:ascii="Calibri" w:cs="Calibri"/>
        </w:rPr>
      </w:pPr>
      <w:r w:rsidRPr="00CE69DC">
        <w:rPr>
          <w:rFonts w:ascii="Calibri" w:cs="Calibri"/>
        </w:rPr>
        <w:t>2.</w:t>
      </w:r>
      <w:r w:rsidRPr="00CE69DC">
        <w:rPr>
          <w:rFonts w:ascii="Calibri" w:cs="Calibri"/>
        </w:rPr>
        <w:tab/>
        <w:t>Pharyngitis (Strep Throat): Information For Clinicians | CDC (2023). https://www.cdc.gov/groupastrep/diseases-hcp/strep-throat.html.</w:t>
      </w:r>
    </w:p>
    <w:p w14:paraId="66896950" w14:textId="77777777" w:rsidR="00CE69DC" w:rsidRPr="00CE69DC" w:rsidRDefault="00CE69DC" w:rsidP="00CE69DC">
      <w:pPr>
        <w:pStyle w:val="Bibliography"/>
        <w:rPr>
          <w:rFonts w:ascii="Calibri" w:cs="Calibri"/>
        </w:rPr>
      </w:pPr>
      <w:r w:rsidRPr="00CE69DC">
        <w:rPr>
          <w:rFonts w:ascii="Calibri" w:cs="Calibri"/>
        </w:rPr>
        <w:t>3.</w:t>
      </w:r>
      <w:r w:rsidRPr="00CE69DC">
        <w:rPr>
          <w:rFonts w:ascii="Calibri" w:cs="Calibri"/>
        </w:rPr>
        <w:tab/>
        <w:t>Streptococcus Disease, Invasive, Group A (GAS) (Streptococcus pyogenes) 1995 Case Definition | CDC (2022). https://ndc.services.cdc.gov/case-definitions/streptococcus-disease-invasive-group-a-1995/.</w:t>
      </w:r>
    </w:p>
    <w:p w14:paraId="409A1CF2" w14:textId="77777777" w:rsidR="00CE69DC" w:rsidRPr="00CE69DC" w:rsidRDefault="00CE69DC" w:rsidP="00CE69DC">
      <w:pPr>
        <w:pStyle w:val="Bibliography"/>
        <w:rPr>
          <w:rFonts w:ascii="Calibri" w:cs="Calibri"/>
        </w:rPr>
      </w:pPr>
      <w:r w:rsidRPr="00CE69DC">
        <w:rPr>
          <w:rFonts w:ascii="Calibri" w:cs="Calibri"/>
        </w:rPr>
        <w:t>4.</w:t>
      </w:r>
      <w:r w:rsidRPr="00CE69DC">
        <w:rPr>
          <w:rFonts w:ascii="Calibri" w:cs="Calibri"/>
        </w:rPr>
        <w:tab/>
        <w:t xml:space="preserve">Kissler, S.M., Wang, B., Mehrotra, A., Barnett, M., and Grad, Y.H. (2023). Impact of Respiratory Infection and Chronic Comorbidities on Early Pediatric Antibiotic Dispensing in the United States. Clinical Infectious Diseases </w:t>
      </w:r>
      <w:r w:rsidRPr="00CE69DC">
        <w:rPr>
          <w:rFonts w:ascii="Calibri" w:cs="Calibri"/>
          <w:i/>
          <w:iCs/>
        </w:rPr>
        <w:t>76</w:t>
      </w:r>
      <w:r w:rsidRPr="00CE69DC">
        <w:rPr>
          <w:rFonts w:ascii="Calibri" w:cs="Calibri"/>
        </w:rPr>
        <w:t>, 382–388. 10.1093/cid/ciac811.</w:t>
      </w:r>
    </w:p>
    <w:p w14:paraId="7355458E" w14:textId="77777777" w:rsidR="00CE69DC" w:rsidRPr="00CE69DC" w:rsidRDefault="00CE69DC" w:rsidP="00CE69DC">
      <w:pPr>
        <w:pStyle w:val="Bibliography"/>
        <w:rPr>
          <w:rFonts w:ascii="Calibri" w:cs="Calibri"/>
        </w:rPr>
      </w:pPr>
      <w:r w:rsidRPr="00CE69DC">
        <w:rPr>
          <w:rFonts w:ascii="Calibri" w:cs="Calibri"/>
        </w:rPr>
        <w:t>5.</w:t>
      </w:r>
      <w:r w:rsidRPr="00CE69DC">
        <w:rPr>
          <w:rFonts w:ascii="Calibri" w:cs="Calibri"/>
        </w:rPr>
        <w:tab/>
        <w:t>Brouwer, S., Rivera-Hernandez, T., Curren, B.F., Harbison-Price, N., De Oliveira, D.M.P., Jespersen, M.G., Davies, M.R., and Walker, M.J. (2023). Pathogenesis, epidemiology and control of Group A Streptococcus infection. Nat Rev Microbiol. 10.1038/s41579-023-00865-7.</w:t>
      </w:r>
    </w:p>
    <w:p w14:paraId="295A4A07" w14:textId="77777777" w:rsidR="00CE69DC" w:rsidRPr="00CE69DC" w:rsidRDefault="00CE69DC" w:rsidP="00CE69DC">
      <w:pPr>
        <w:pStyle w:val="Bibliography"/>
        <w:rPr>
          <w:rFonts w:ascii="Calibri" w:cs="Calibri"/>
        </w:rPr>
      </w:pPr>
      <w:r w:rsidRPr="00CE69DC">
        <w:rPr>
          <w:rFonts w:ascii="Calibri" w:cs="Calibri"/>
        </w:rPr>
        <w:t>6.</w:t>
      </w:r>
      <w:r w:rsidRPr="00CE69DC">
        <w:rPr>
          <w:rFonts w:ascii="Calibri" w:cs="Calibri"/>
        </w:rPr>
        <w:tab/>
        <w:t xml:space="preserve">Tedijanto, C., Olesen, S.W., Grad, Y.H., and Lipsitch, M. (2018). Estimating the proportion of bystander selection for antibiotic resistance among potentially pathogenic bacterial flora. Proceedings of the National Academy of Sciences </w:t>
      </w:r>
      <w:r w:rsidRPr="00CE69DC">
        <w:rPr>
          <w:rFonts w:ascii="Calibri" w:cs="Calibri"/>
          <w:i/>
          <w:iCs/>
        </w:rPr>
        <w:t>115</w:t>
      </w:r>
      <w:r w:rsidRPr="00CE69DC">
        <w:rPr>
          <w:rFonts w:ascii="Calibri" w:cs="Calibri"/>
        </w:rPr>
        <w:t>, E11988–E11995. 10.1073/pnas.1810840115.</w:t>
      </w:r>
    </w:p>
    <w:p w14:paraId="07D6C889" w14:textId="77777777" w:rsidR="00CE69DC" w:rsidRPr="00CE69DC" w:rsidRDefault="00CE69DC" w:rsidP="00CE69DC">
      <w:pPr>
        <w:pStyle w:val="Bibliography"/>
        <w:rPr>
          <w:rFonts w:ascii="Calibri" w:cs="Calibri"/>
        </w:rPr>
      </w:pPr>
      <w:r w:rsidRPr="00CE69DC">
        <w:rPr>
          <w:rFonts w:ascii="Calibri" w:cs="Calibri"/>
        </w:rPr>
        <w:t>7.</w:t>
      </w:r>
      <w:r w:rsidRPr="00CE69DC">
        <w:rPr>
          <w:rFonts w:ascii="Calibri" w:cs="Calibri"/>
        </w:rPr>
        <w:tab/>
        <w:t xml:space="preserve">Dale, J.B., and Walker, M.J. (2020). Update on Group A Streptococcal Vaccine Development. Curr Opin Infect Dis </w:t>
      </w:r>
      <w:r w:rsidRPr="00CE69DC">
        <w:rPr>
          <w:rFonts w:ascii="Calibri" w:cs="Calibri"/>
          <w:i/>
          <w:iCs/>
        </w:rPr>
        <w:t>33</w:t>
      </w:r>
      <w:r w:rsidRPr="00CE69DC">
        <w:rPr>
          <w:rFonts w:ascii="Calibri" w:cs="Calibri"/>
        </w:rPr>
        <w:t>, 244–250. 10.1097/QCO.0000000000000644.</w:t>
      </w:r>
    </w:p>
    <w:p w14:paraId="55D7E904" w14:textId="77777777" w:rsidR="00CE69DC" w:rsidRPr="00CE69DC" w:rsidRDefault="00CE69DC" w:rsidP="00CE69DC">
      <w:pPr>
        <w:pStyle w:val="Bibliography"/>
        <w:rPr>
          <w:rFonts w:ascii="Calibri" w:cs="Calibri"/>
        </w:rPr>
      </w:pPr>
      <w:r w:rsidRPr="00CE69DC">
        <w:rPr>
          <w:rFonts w:ascii="Calibri" w:cs="Calibri"/>
        </w:rPr>
        <w:t>8.</w:t>
      </w:r>
      <w:r w:rsidRPr="00CE69DC">
        <w:rPr>
          <w:rFonts w:ascii="Calibri" w:cs="Calibri"/>
        </w:rPr>
        <w:tab/>
        <w:t xml:space="preserve">Dale, J.B., Penfound, T.A., Chiang, E.Y., and Walton, W.J. (2011). New 30-valent M protein-based vaccine evokes cross-opsonic antibodies against non-vaccine serotypes of group A streptococci. Vaccine </w:t>
      </w:r>
      <w:r w:rsidRPr="00CE69DC">
        <w:rPr>
          <w:rFonts w:ascii="Calibri" w:cs="Calibri"/>
          <w:i/>
          <w:iCs/>
        </w:rPr>
        <w:t>29</w:t>
      </w:r>
      <w:r w:rsidRPr="00CE69DC">
        <w:rPr>
          <w:rFonts w:ascii="Calibri" w:cs="Calibri"/>
        </w:rPr>
        <w:t>, 8175–8178. 10.1016/j.vaccine.2011.09.005.</w:t>
      </w:r>
    </w:p>
    <w:p w14:paraId="57130F99" w14:textId="77777777" w:rsidR="00CE69DC" w:rsidRPr="00CE69DC" w:rsidRDefault="00CE69DC" w:rsidP="00CE69DC">
      <w:pPr>
        <w:pStyle w:val="Bibliography"/>
        <w:rPr>
          <w:rFonts w:ascii="Calibri" w:cs="Calibri"/>
        </w:rPr>
      </w:pPr>
      <w:r w:rsidRPr="00CE69DC">
        <w:rPr>
          <w:rFonts w:ascii="Calibri" w:cs="Calibri"/>
        </w:rPr>
        <w:t>9.</w:t>
      </w:r>
      <w:r w:rsidRPr="00CE69DC">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CE69DC">
        <w:rPr>
          <w:rFonts w:ascii="Calibri" w:cs="Calibri"/>
          <w:i/>
          <w:iCs/>
        </w:rPr>
        <w:t>9</w:t>
      </w:r>
      <w:r w:rsidRPr="00CE69DC">
        <w:rPr>
          <w:rFonts w:ascii="Calibri" w:cs="Calibri"/>
        </w:rPr>
        <w:t>, 20499361221132100. 10.1177/20499361221132101.</w:t>
      </w:r>
    </w:p>
    <w:p w14:paraId="114A55EC" w14:textId="77777777" w:rsidR="00CE69DC" w:rsidRPr="00CE69DC" w:rsidRDefault="00CE69DC" w:rsidP="00CE69DC">
      <w:pPr>
        <w:pStyle w:val="Bibliography"/>
        <w:rPr>
          <w:rFonts w:ascii="Calibri" w:cs="Calibri"/>
        </w:rPr>
      </w:pPr>
      <w:r w:rsidRPr="00CE69DC">
        <w:rPr>
          <w:rFonts w:ascii="Calibri" w:cs="Calibri"/>
        </w:rPr>
        <w:t>10.</w:t>
      </w:r>
      <w:r w:rsidRPr="00CE69DC">
        <w:rPr>
          <w:rFonts w:ascii="Calibri" w:cs="Calibri"/>
        </w:rPr>
        <w:tab/>
        <w:t xml:space="preserve">Charu, V., Zeger, S., Gog, J., Bjørnstad, O.N., Kissler, S., Simonsen, L., Grenfell, B.T., and Viboud, C. (2017). Human mobility and the spatial transmission of influenza in the United States. PLOS Computational Biology </w:t>
      </w:r>
      <w:r w:rsidRPr="00CE69DC">
        <w:rPr>
          <w:rFonts w:ascii="Calibri" w:cs="Calibri"/>
          <w:i/>
          <w:iCs/>
        </w:rPr>
        <w:t>13</w:t>
      </w:r>
      <w:r w:rsidRPr="00CE69DC">
        <w:rPr>
          <w:rFonts w:ascii="Calibri" w:cs="Calibri"/>
        </w:rPr>
        <w:t>, e1005382. 10.1371/journal.pcbi.1005382.</w:t>
      </w:r>
    </w:p>
    <w:p w14:paraId="6BCF0371" w14:textId="77777777" w:rsidR="00CE69DC" w:rsidRPr="00CE69DC" w:rsidRDefault="00CE69DC" w:rsidP="00CE69DC">
      <w:pPr>
        <w:pStyle w:val="Bibliography"/>
        <w:rPr>
          <w:rFonts w:ascii="Calibri" w:cs="Calibri"/>
        </w:rPr>
      </w:pPr>
      <w:r w:rsidRPr="00CE69DC">
        <w:rPr>
          <w:rFonts w:ascii="Calibri" w:cs="Calibri"/>
        </w:rPr>
        <w:t>11.</w:t>
      </w:r>
      <w:r w:rsidRPr="00CE69DC">
        <w:rPr>
          <w:rFonts w:ascii="Calibri" w:cs="Calibri"/>
        </w:rPr>
        <w:tab/>
        <w:t xml:space="preserve">Pitzer, V.E., Viboud, C., Alonso, W.J., Wilcox, T., Metcalf, C.J., Steiner, C.A., Haynes, A.K., and Grenfell, B.T. (2015). Environmental Drivers of the Spatiotemporal Dynamics of Respiratory </w:t>
      </w:r>
      <w:r w:rsidRPr="00CE69DC">
        <w:rPr>
          <w:rFonts w:ascii="Calibri" w:cs="Calibri"/>
        </w:rPr>
        <w:lastRenderedPageBreak/>
        <w:t xml:space="preserve">Syncytial Virus in the United States. PLOS Pathogens </w:t>
      </w:r>
      <w:r w:rsidRPr="00CE69DC">
        <w:rPr>
          <w:rFonts w:ascii="Calibri" w:cs="Calibri"/>
          <w:i/>
          <w:iCs/>
        </w:rPr>
        <w:t>11</w:t>
      </w:r>
      <w:r w:rsidRPr="00CE69DC">
        <w:rPr>
          <w:rFonts w:ascii="Calibri" w:cs="Calibri"/>
        </w:rPr>
        <w:t>, e1004591. 10.1371/journal.ppat.1004591.</w:t>
      </w:r>
    </w:p>
    <w:p w14:paraId="7FC3F58A" w14:textId="77777777" w:rsidR="00CE69DC" w:rsidRPr="00CE69DC" w:rsidRDefault="00CE69DC" w:rsidP="00CE69DC">
      <w:pPr>
        <w:pStyle w:val="Bibliography"/>
        <w:rPr>
          <w:rFonts w:ascii="Calibri" w:cs="Calibri"/>
        </w:rPr>
      </w:pPr>
      <w:r w:rsidRPr="00CE69DC">
        <w:rPr>
          <w:rFonts w:ascii="Calibri" w:cs="Calibri"/>
        </w:rPr>
        <w:t>12.</w:t>
      </w:r>
      <w:r w:rsidRPr="00CE69DC">
        <w:rPr>
          <w:rFonts w:ascii="Calibri" w:cs="Calibri"/>
        </w:rPr>
        <w:tab/>
        <w:t>Real World Evidence | Merative https://www.merative.com/real-world-evidence.</w:t>
      </w:r>
    </w:p>
    <w:p w14:paraId="1BAFBA21" w14:textId="77777777" w:rsidR="00CE69DC" w:rsidRPr="00CE69DC" w:rsidRDefault="00CE69DC" w:rsidP="00CE69DC">
      <w:pPr>
        <w:pStyle w:val="Bibliography"/>
        <w:rPr>
          <w:rFonts w:ascii="Calibri" w:cs="Calibri"/>
        </w:rPr>
      </w:pPr>
      <w:r w:rsidRPr="00CE69DC">
        <w:rPr>
          <w:rFonts w:ascii="Calibri" w:cs="Calibri"/>
        </w:rPr>
        <w:t>13.</w:t>
      </w:r>
      <w:r w:rsidRPr="00CE69DC">
        <w:rPr>
          <w:rFonts w:ascii="Calibri" w:cs="Calibri"/>
        </w:rPr>
        <w:tab/>
        <w:t>Clinical Classifications Software (CCS) for ICD-10-PCS (beta version) https://hcup-us.ahrq.gov/toolssoftware/ccs10/ccs10.jsp.</w:t>
      </w:r>
    </w:p>
    <w:p w14:paraId="3F84355E" w14:textId="77777777" w:rsidR="00CE69DC" w:rsidRPr="00CE69DC" w:rsidRDefault="00CE69DC" w:rsidP="00CE69DC">
      <w:pPr>
        <w:pStyle w:val="Bibliography"/>
        <w:rPr>
          <w:rFonts w:ascii="Calibri" w:cs="Calibri"/>
        </w:rPr>
      </w:pPr>
      <w:r w:rsidRPr="00CE69DC">
        <w:rPr>
          <w:rFonts w:ascii="Calibri" w:cs="Calibri"/>
        </w:rPr>
        <w:t>14.</w:t>
      </w:r>
      <w:r w:rsidRPr="00CE69DC">
        <w:rPr>
          <w:rFonts w:ascii="Calibri" w:cs="Calibri"/>
        </w:rPr>
        <w:tab/>
        <w:t>Kyle Walker and Matt Herman (2023). tidycensus: Load US Census Boundary and Attributable Data as "tidyverse’ and ’sf’-Ready Data Frames. R package version 1.4.1, https://walker-data.com/tidycensus/.</w:t>
      </w:r>
    </w:p>
    <w:p w14:paraId="4E002586" w14:textId="77777777" w:rsidR="00CE69DC" w:rsidRPr="00CE69DC" w:rsidRDefault="00CE69DC" w:rsidP="00CE69DC">
      <w:pPr>
        <w:pStyle w:val="Bibliography"/>
        <w:rPr>
          <w:rFonts w:ascii="Calibri" w:cs="Calibri"/>
        </w:rPr>
      </w:pPr>
      <w:r w:rsidRPr="00CE69DC">
        <w:rPr>
          <w:rFonts w:ascii="Calibri" w:cs="Calibri"/>
        </w:rPr>
        <w:t>15.</w:t>
      </w:r>
      <w:r w:rsidRPr="00CE69DC">
        <w:rPr>
          <w:rFonts w:ascii="Calibri" w:cs="Calibri"/>
        </w:rPr>
        <w:tab/>
        <w:t>Drew DeSilver (2019). “Back to school” means anytime from late July to after Labor Day, depending on where in the U.S. you live. Pew Research Center. https://www.pewresearch.org/short-reads/2019/08/14/back-to-school-dates-u-s/.</w:t>
      </w:r>
    </w:p>
    <w:p w14:paraId="76AC5F5E" w14:textId="77777777" w:rsidR="00CE69DC" w:rsidRPr="00CE69DC" w:rsidRDefault="00CE69DC" w:rsidP="00CE69DC">
      <w:pPr>
        <w:pStyle w:val="Bibliography"/>
        <w:rPr>
          <w:rFonts w:ascii="Calibri" w:cs="Calibri"/>
        </w:rPr>
      </w:pPr>
      <w:r w:rsidRPr="00CE69DC">
        <w:rPr>
          <w:rFonts w:ascii="Calibri" w:cs="Calibri"/>
        </w:rPr>
        <w:t>16.</w:t>
      </w:r>
      <w:r w:rsidRPr="00CE69DC">
        <w:rPr>
          <w:rFonts w:ascii="Calibri" w:cs="Calibri"/>
        </w:rPr>
        <w:tab/>
        <w:t xml:space="preserve">Kissler, S.M., Gog, J.R., Viboud, C., Charu, V., Bjørnstad, O.N., Simonsen, L., and Grenfell, B.T. (2019). Geographic transmission hubs of the 2009 influenza pandemic in the United States. Epidemics </w:t>
      </w:r>
      <w:r w:rsidRPr="00CE69DC">
        <w:rPr>
          <w:rFonts w:ascii="Calibri" w:cs="Calibri"/>
          <w:i/>
          <w:iCs/>
        </w:rPr>
        <w:t>26</w:t>
      </w:r>
      <w:r w:rsidRPr="00CE69DC">
        <w:rPr>
          <w:rFonts w:ascii="Calibri" w:cs="Calibri"/>
        </w:rPr>
        <w:t>, 86–94. 10.1016/j.epidem.2018.10.002.</w:t>
      </w:r>
    </w:p>
    <w:p w14:paraId="4DD3833F" w14:textId="77777777" w:rsidR="00CE69DC" w:rsidRPr="00CE69DC" w:rsidRDefault="00CE69DC" w:rsidP="00CE69DC">
      <w:pPr>
        <w:pStyle w:val="Bibliography"/>
        <w:rPr>
          <w:rFonts w:ascii="Calibri" w:cs="Calibri"/>
        </w:rPr>
      </w:pPr>
      <w:r w:rsidRPr="00CE69DC">
        <w:rPr>
          <w:rFonts w:ascii="Calibri" w:cs="Calibri"/>
        </w:rPr>
        <w:t>17.</w:t>
      </w:r>
      <w:r w:rsidRPr="00CE69DC">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CE69DC">
        <w:rPr>
          <w:rFonts w:ascii="Calibri" w:cs="Calibri"/>
          <w:i/>
          <w:iCs/>
        </w:rPr>
        <w:t>120</w:t>
      </w:r>
      <w:r w:rsidRPr="00CE69DC">
        <w:rPr>
          <w:rFonts w:ascii="Calibri" w:cs="Calibri"/>
        </w:rPr>
        <w:t>, 950–957. 10.1542/peds.2006-3368.</w:t>
      </w:r>
    </w:p>
    <w:p w14:paraId="5746262F" w14:textId="193B419F"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Del="00B36CC7" w:rsidRDefault="00146ED1">
      <w:pPr>
        <w:rPr>
          <w:del w:id="412" w:author="Kline, Madeleine" w:date="2023-06-26T17:37:00Z"/>
          <w:b/>
          <w:bCs/>
        </w:rPr>
      </w:pPr>
    </w:p>
    <w:p w14:paraId="54FEDE98" w14:textId="77777777" w:rsidR="00B36CC7" w:rsidRDefault="00B36CC7">
      <w:pPr>
        <w:rPr>
          <w:ins w:id="413" w:author="Kline, Madeleine" w:date="2023-06-26T17:37:00Z"/>
          <w:b/>
          <w:bCs/>
        </w:rPr>
      </w:pPr>
    </w:p>
    <w:p w14:paraId="7261EB06" w14:textId="77777777" w:rsidR="00146ED1" w:rsidDel="00B36CC7" w:rsidRDefault="00146ED1">
      <w:pPr>
        <w:rPr>
          <w:del w:id="414" w:author="Kline, Madeleine" w:date="2023-06-26T17:37:00Z"/>
          <w:b/>
          <w:bCs/>
        </w:rPr>
      </w:pPr>
    </w:p>
    <w:p w14:paraId="6D817436" w14:textId="77777777" w:rsidR="00146ED1" w:rsidDel="00B36CC7" w:rsidRDefault="00146ED1">
      <w:pPr>
        <w:rPr>
          <w:del w:id="415" w:author="Kline, Madeleine" w:date="2023-06-26T17:37:00Z"/>
          <w:b/>
          <w:bCs/>
        </w:rPr>
      </w:pPr>
    </w:p>
    <w:p w14:paraId="2A3A73A0" w14:textId="77777777" w:rsidR="00146ED1" w:rsidDel="00B36CC7" w:rsidRDefault="00146ED1">
      <w:pPr>
        <w:rPr>
          <w:del w:id="416" w:author="Kline, Madeleine" w:date="2023-06-26T17:37:00Z"/>
          <w:b/>
          <w:bCs/>
        </w:rPr>
      </w:pPr>
    </w:p>
    <w:p w14:paraId="071510EB" w14:textId="77777777" w:rsidR="00146ED1" w:rsidDel="00B36CC7" w:rsidRDefault="00146ED1">
      <w:pPr>
        <w:rPr>
          <w:del w:id="417" w:author="Kline, Madeleine" w:date="2023-06-26T17:37:00Z"/>
          <w:b/>
          <w:bCs/>
        </w:rPr>
      </w:pPr>
    </w:p>
    <w:p w14:paraId="275FA957" w14:textId="77777777" w:rsidR="00146ED1" w:rsidDel="00B36CC7" w:rsidRDefault="00146ED1">
      <w:pPr>
        <w:rPr>
          <w:del w:id="418" w:author="Kline, Madeleine" w:date="2023-06-26T17:37:00Z"/>
          <w:b/>
          <w:bCs/>
        </w:rPr>
      </w:pPr>
    </w:p>
    <w:p w14:paraId="66EAEAB4" w14:textId="77777777" w:rsidR="00146ED1" w:rsidDel="00B36CC7" w:rsidRDefault="00146ED1">
      <w:pPr>
        <w:rPr>
          <w:del w:id="419" w:author="Kline, Madeleine" w:date="2023-06-26T17:37:00Z"/>
          <w:b/>
          <w:bCs/>
        </w:rPr>
      </w:pPr>
    </w:p>
    <w:p w14:paraId="3801485A" w14:textId="77777777" w:rsidR="00146ED1" w:rsidDel="004E1F9D" w:rsidRDefault="00146ED1">
      <w:pPr>
        <w:rPr>
          <w:del w:id="420" w:author="Kline, Madeleine [2]" w:date="2023-06-16T16:07:00Z"/>
          <w:b/>
          <w:bCs/>
        </w:rPr>
      </w:pPr>
    </w:p>
    <w:p w14:paraId="7F5842AC" w14:textId="77777777" w:rsidR="00146ED1" w:rsidDel="004E1F9D" w:rsidRDefault="00146ED1">
      <w:pPr>
        <w:rPr>
          <w:del w:id="421" w:author="Kline, Madeleine [2]" w:date="2023-06-16T16:07:00Z"/>
          <w:b/>
          <w:bCs/>
        </w:rPr>
      </w:pPr>
    </w:p>
    <w:p w14:paraId="1AC6E736" w14:textId="77777777" w:rsidR="00146ED1" w:rsidDel="004E1F9D" w:rsidRDefault="00146ED1">
      <w:pPr>
        <w:rPr>
          <w:del w:id="422" w:author="Kline, Madeleine [2]" w:date="2023-06-16T16:07:00Z"/>
          <w:b/>
          <w:bCs/>
        </w:rPr>
      </w:pPr>
    </w:p>
    <w:p w14:paraId="64CCC0AA" w14:textId="77777777" w:rsidR="00146ED1" w:rsidDel="004E1F9D" w:rsidRDefault="00146ED1">
      <w:pPr>
        <w:rPr>
          <w:del w:id="423" w:author="Kline, Madeleine [2]" w:date="2023-06-16T16:07:00Z"/>
          <w:b/>
          <w:bCs/>
        </w:rPr>
      </w:pPr>
    </w:p>
    <w:p w14:paraId="3A629E09" w14:textId="77777777" w:rsidR="00146ED1" w:rsidRDefault="00146ED1">
      <w:pPr>
        <w:rPr>
          <w:b/>
          <w:bCs/>
        </w:rPr>
      </w:pPr>
    </w:p>
    <w:p w14:paraId="0831D6E8" w14:textId="7B0E2A71" w:rsidR="004E4487" w:rsidRPr="003E07F8" w:rsidRDefault="003E07F8">
      <w:pPr>
        <w:rPr>
          <w:b/>
          <w:bCs/>
        </w:rPr>
      </w:pPr>
      <w:commentRangeStart w:id="424"/>
      <w:r>
        <w:rPr>
          <w:b/>
          <w:bCs/>
        </w:rPr>
        <w:lastRenderedPageBreak/>
        <w:t xml:space="preserve">SUPPLEMENTAL </w:t>
      </w:r>
      <w:commentRangeEnd w:id="424"/>
      <w:r w:rsidR="00D337EA">
        <w:rPr>
          <w:rStyle w:val="CommentReference"/>
        </w:rPr>
        <w:commentReference w:id="424"/>
      </w:r>
      <w:r>
        <w:rPr>
          <w:b/>
          <w:bCs/>
        </w:rPr>
        <w:t>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Del="00B36CC7" w:rsidRDefault="005D5502" w:rsidP="00385300">
      <w:pPr>
        <w:rPr>
          <w:del w:id="425" w:author="Kline, Madeleine" w:date="2023-06-26T17:38:00Z"/>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426" w:author="Kline, Madeleine [2]"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2D10891D" w14:textId="77777777" w:rsidR="00B36CC7" w:rsidRDefault="00B36CC7">
      <w:pPr>
        <w:rPr>
          <w:ins w:id="427" w:author="Kline, Madeleine" w:date="2023-06-26T17:38:00Z"/>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428" w:author="Kline, Madeleine [2]" w:date="2023-06-16T16:08:00Z"/>
        </w:rPr>
      </w:pPr>
    </w:p>
    <w:p w14:paraId="046097CC" w14:textId="77777777" w:rsidR="001B1166" w:rsidRDefault="001B1166">
      <w:pPr>
        <w:rPr>
          <w:ins w:id="429" w:author="Kline, Madeleine [2]" w:date="2023-06-16T16:08:00Z"/>
        </w:rPr>
      </w:pPr>
    </w:p>
    <w:p w14:paraId="34ED7556" w14:textId="77777777" w:rsidR="001B1166" w:rsidRDefault="001B1166">
      <w:pPr>
        <w:rPr>
          <w:ins w:id="430" w:author="Kline, Madeleine [2]" w:date="2023-06-16T16:08:00Z"/>
        </w:rPr>
      </w:pPr>
    </w:p>
    <w:p w14:paraId="2F2F8104" w14:textId="77777777" w:rsidR="001B1166" w:rsidRDefault="001B1166">
      <w:pPr>
        <w:rPr>
          <w:ins w:id="431" w:author="Kline, Madeleine [2]" w:date="2023-06-16T16:08:00Z"/>
        </w:rPr>
      </w:pPr>
    </w:p>
    <w:p w14:paraId="2F4813E1" w14:textId="77777777" w:rsidR="001B1166" w:rsidRDefault="001B1166">
      <w:pPr>
        <w:rPr>
          <w:ins w:id="432" w:author="Kline, Madeleine [2]" w:date="2023-06-16T16:08:00Z"/>
        </w:rPr>
      </w:pPr>
    </w:p>
    <w:p w14:paraId="02205C8A" w14:textId="77777777" w:rsidR="001B1166" w:rsidRDefault="001B1166">
      <w:pPr>
        <w:rPr>
          <w:ins w:id="433" w:author="Kline, Madeleine [2]" w:date="2023-06-16T16:08:00Z"/>
        </w:rPr>
      </w:pPr>
    </w:p>
    <w:p w14:paraId="1A359DB5" w14:textId="77777777" w:rsidR="001B1166" w:rsidRDefault="001B1166">
      <w:pPr>
        <w:rPr>
          <w:ins w:id="434" w:author="Kline, Madeleine [2]" w:date="2023-06-16T16:08:00Z"/>
        </w:rPr>
      </w:pPr>
    </w:p>
    <w:p w14:paraId="1042CCBD" w14:textId="77777777" w:rsidR="001B1166" w:rsidRDefault="001B1166">
      <w:pPr>
        <w:rPr>
          <w:ins w:id="435" w:author="Kline, Madeleine [2]" w:date="2023-06-16T16:08:00Z"/>
        </w:rPr>
      </w:pPr>
    </w:p>
    <w:p w14:paraId="0F39AAFE" w14:textId="77777777" w:rsidR="001B1166" w:rsidRDefault="001B1166">
      <w:pPr>
        <w:rPr>
          <w:ins w:id="436" w:author="Kline, Madeleine [2]" w:date="2023-06-16T16:08:00Z"/>
        </w:rPr>
      </w:pPr>
    </w:p>
    <w:p w14:paraId="5C89FAD7" w14:textId="77777777" w:rsidR="001B1166" w:rsidRDefault="001B1166">
      <w:pPr>
        <w:rPr>
          <w:ins w:id="437" w:author="Kline, Madeleine [2]" w:date="2023-06-16T16:08:00Z"/>
        </w:rPr>
      </w:pPr>
    </w:p>
    <w:p w14:paraId="348CCB32" w14:textId="77777777" w:rsidR="001B1166" w:rsidRDefault="001B1166">
      <w:pPr>
        <w:rPr>
          <w:ins w:id="438" w:author="Kline, Madeleine [2]" w:date="2023-06-16T16:08:00Z"/>
        </w:rPr>
      </w:pPr>
    </w:p>
    <w:p w14:paraId="4CEA2671" w14:textId="77777777" w:rsidR="001B1166" w:rsidRDefault="001B1166">
      <w:pPr>
        <w:rPr>
          <w:ins w:id="439" w:author="Kline, Madeleine [2]" w:date="2023-06-16T16:08:00Z"/>
        </w:rPr>
      </w:pPr>
    </w:p>
    <w:p w14:paraId="7B593F55" w14:textId="77777777" w:rsidR="001B1166" w:rsidRDefault="001B1166">
      <w:pPr>
        <w:rPr>
          <w:ins w:id="440" w:author="Kline, Madeleine [2]" w:date="2023-06-16T16:08:00Z"/>
        </w:rPr>
      </w:pPr>
    </w:p>
    <w:p w14:paraId="79C42D59" w14:textId="77777777" w:rsidR="001B1166" w:rsidRDefault="001B1166">
      <w:pPr>
        <w:rPr>
          <w:ins w:id="441" w:author="Kline, Madeleine [2]" w:date="2023-06-16T16:08:00Z"/>
        </w:rPr>
      </w:pPr>
    </w:p>
    <w:p w14:paraId="215DEC04" w14:textId="77777777" w:rsidR="001B1166" w:rsidRDefault="001B1166">
      <w:pPr>
        <w:rPr>
          <w:ins w:id="442" w:author="Kline, Madeleine [2]" w:date="2023-06-16T16:08:00Z"/>
        </w:rPr>
      </w:pPr>
    </w:p>
    <w:p w14:paraId="59289046" w14:textId="77777777" w:rsidR="001B1166" w:rsidRDefault="001B1166">
      <w:pPr>
        <w:rPr>
          <w:ins w:id="443" w:author="Kline, Madeleine [2]" w:date="2023-06-16T16:08:00Z"/>
        </w:rPr>
      </w:pPr>
    </w:p>
    <w:p w14:paraId="030483C6" w14:textId="77777777" w:rsidR="001B1166" w:rsidRDefault="001B1166">
      <w:pPr>
        <w:rPr>
          <w:ins w:id="444" w:author="Kline, Madeleine [2]" w:date="2023-06-16T16:08:00Z"/>
        </w:rPr>
      </w:pPr>
    </w:p>
    <w:p w14:paraId="4A15D034" w14:textId="77777777" w:rsidR="001B1166" w:rsidRDefault="001B1166">
      <w:pPr>
        <w:rPr>
          <w:ins w:id="445" w:author="Kline, Madeleine [2]" w:date="2023-06-16T16:08:00Z"/>
        </w:rPr>
      </w:pPr>
    </w:p>
    <w:p w14:paraId="709347DD" w14:textId="77777777" w:rsidR="001B1166" w:rsidRDefault="001B1166">
      <w:pPr>
        <w:rPr>
          <w:ins w:id="446" w:author="Kline, Madeleine [2]" w:date="2023-06-16T16:08:00Z"/>
        </w:rPr>
      </w:pPr>
    </w:p>
    <w:p w14:paraId="1124ECFD" w14:textId="77777777" w:rsidR="001B1166" w:rsidRDefault="001B1166">
      <w:pPr>
        <w:rPr>
          <w:ins w:id="447" w:author="Kline, Madeleine [2]" w:date="2023-06-16T16:08:00Z"/>
        </w:rPr>
      </w:pPr>
    </w:p>
    <w:p w14:paraId="2F134C15" w14:textId="77777777" w:rsidR="001B1166" w:rsidRDefault="001B1166">
      <w:pPr>
        <w:rPr>
          <w:ins w:id="448" w:author="Kline, Madeleine [2]" w:date="2023-06-16T16:08:00Z"/>
        </w:rPr>
      </w:pPr>
    </w:p>
    <w:p w14:paraId="1689A8E5" w14:textId="77777777" w:rsidR="001B1166" w:rsidRDefault="001B1166">
      <w:pPr>
        <w:rPr>
          <w:ins w:id="449" w:author="Kline, Madeleine [2]" w:date="2023-06-16T16:08:00Z"/>
        </w:rPr>
      </w:pPr>
    </w:p>
    <w:p w14:paraId="72E75BE9" w14:textId="77777777" w:rsidR="001B1166" w:rsidRDefault="001B1166"/>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450" w:author="Kline, Madeleine [2]"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lastRenderedPageBreak/>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4"/>
          <w:footerReference w:type="default" r:id="rId15"/>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6"/>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7"/>
                    <a:stretch>
                      <a:fillRect/>
                    </a:stretch>
                  </pic:blipFill>
                  <pic:spPr>
                    <a:xfrm>
                      <a:off x="0" y="0"/>
                      <a:ext cx="5943600" cy="4160520"/>
                    </a:xfrm>
                    <a:prstGeom prst="rect">
                      <a:avLst/>
                    </a:prstGeom>
                  </pic:spPr>
                </pic:pic>
              </a:graphicData>
            </a:graphic>
          </wp:inline>
        </w:drawing>
      </w:r>
    </w:p>
    <w:p w14:paraId="6D1B8CAD" w14:textId="69C7B305" w:rsidR="00D004F5" w:rsidRDefault="00D97BC6" w:rsidP="00D004F5">
      <w:ins w:id="451" w:author="Yonatan Grad" w:date="2023-06-27T12:09:00Z">
        <w:r>
          <w:rPr>
            <w:b/>
            <w:bCs/>
          </w:rPr>
          <w:t>Supplementa</w:t>
        </w:r>
      </w:ins>
      <w:ins w:id="452" w:author="Yonatan Grad" w:date="2023-06-27T12:10:00Z">
        <w:r>
          <w:rPr>
            <w:b/>
            <w:bCs/>
          </w:rPr>
          <w:t xml:space="preserve">ry </w:t>
        </w:r>
      </w:ins>
      <w:commentRangeStart w:id="453"/>
      <w:r w:rsidR="00D004F5">
        <w:rPr>
          <w:b/>
          <w:bCs/>
        </w:rPr>
        <w:t xml:space="preserve">Figure 2a: </w:t>
      </w:r>
      <w:r w:rsidR="00D004F5">
        <w:t xml:space="preserve">Visits </w:t>
      </w:r>
      <w:commentRangeEnd w:id="453"/>
      <w:r>
        <w:rPr>
          <w:rStyle w:val="CommentReference"/>
        </w:rPr>
        <w:commentReference w:id="453"/>
      </w:r>
      <w:r w:rsidR="00D004F5">
        <w:t xml:space="preserve">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w:t>
      </w:r>
      <w:commentRangeStart w:id="454"/>
      <w:r>
        <w:rPr>
          <w:b/>
          <w:bCs/>
        </w:rPr>
        <w:t>3a</w:t>
      </w:r>
      <w:commentRangeEnd w:id="454"/>
      <w:r w:rsidR="00D97BC6">
        <w:rPr>
          <w:rStyle w:val="CommentReference"/>
        </w:rPr>
        <w:commentReference w:id="454"/>
      </w:r>
      <w:r>
        <w:rPr>
          <w:b/>
          <w:bCs/>
        </w:rPr>
        <w:t xml:space="preserve">: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1"/>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ins w:id="455" w:author="Kline, Madeleine" w:date="2023-06-16T10:58:00Z"/>
          <w:b/>
          <w:bCs/>
        </w:rPr>
      </w:pPr>
    </w:p>
    <w:p w14:paraId="71E08EF0" w14:textId="77777777" w:rsidR="002E7C84" w:rsidRDefault="002E7C84">
      <w:pPr>
        <w:rPr>
          <w:ins w:id="456" w:author="Kline, Madeleine"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lastRenderedPageBreak/>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5EDA35AB" w:rsidR="002E7C84" w:rsidRDefault="002E7C84">
      <w:r>
        <w:rPr>
          <w:b/>
          <w:bCs/>
        </w:rPr>
        <w:t xml:space="preserve">Supplementary Figure 4a: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19C66F9A" w:rsidR="002E7C84" w:rsidRPr="001B1166" w:rsidRDefault="002E7C84">
      <w:r>
        <w:rPr>
          <w:b/>
          <w:bCs/>
        </w:rPr>
        <w:t xml:space="preserve">Supplementary Figure 4b: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5"/>
                    <a:stretch>
                      <a:fillRect/>
                    </a:stretch>
                  </pic:blipFill>
                  <pic:spPr>
                    <a:xfrm>
                      <a:off x="0" y="0"/>
                      <a:ext cx="5594577" cy="4351338"/>
                    </a:xfrm>
                    <a:prstGeom prst="rect">
                      <a:avLst/>
                    </a:prstGeom>
                  </pic:spPr>
                </pic:pic>
              </a:graphicData>
            </a:graphic>
          </wp:inline>
        </w:drawing>
      </w:r>
    </w:p>
    <w:p w14:paraId="3724C290" w14:textId="6C5ACE5B" w:rsidR="00814D91" w:rsidRDefault="00814D91">
      <w:r>
        <w:rPr>
          <w:b/>
          <w:bCs/>
        </w:rPr>
        <w:t xml:space="preserve">Supplementary Figure </w:t>
      </w:r>
      <w:r w:rsidR="00C452C6">
        <w:rPr>
          <w:b/>
          <w:bCs/>
        </w:rPr>
        <w:t>5</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6"/>
                    <a:stretch>
                      <a:fillRect/>
                    </a:stretch>
                  </pic:blipFill>
                  <pic:spPr>
                    <a:xfrm>
                      <a:off x="0" y="0"/>
                      <a:ext cx="5943600" cy="5943600"/>
                    </a:xfrm>
                    <a:prstGeom prst="rect">
                      <a:avLst/>
                    </a:prstGeom>
                  </pic:spPr>
                </pic:pic>
              </a:graphicData>
            </a:graphic>
          </wp:inline>
        </w:drawing>
      </w:r>
    </w:p>
    <w:p w14:paraId="67E2B247" w14:textId="2EBD1BE5" w:rsidR="004C6B38" w:rsidRDefault="004C6B38" w:rsidP="004C6B38">
      <w:r>
        <w:rPr>
          <w:b/>
          <w:bCs/>
        </w:rPr>
        <w:t xml:space="preserve">Supplementary Figure </w:t>
      </w:r>
      <w:r w:rsidR="00C452C6">
        <w:rPr>
          <w:b/>
          <w:bCs/>
        </w:rPr>
        <w:t>5</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7"/>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5F01E746" w:rsidR="004E4487" w:rsidRDefault="00644E0F" w:rsidP="004E4487">
      <w:r>
        <w:rPr>
          <w:b/>
          <w:bCs/>
        </w:rPr>
        <w:t xml:space="preserve">Supplementary </w:t>
      </w:r>
      <w:r w:rsidR="00735897">
        <w:rPr>
          <w:b/>
          <w:bCs/>
        </w:rPr>
        <w:t xml:space="preserve">Figure </w:t>
      </w:r>
      <w:r w:rsidR="00C452C6">
        <w:rPr>
          <w:b/>
          <w:bCs/>
        </w:rPr>
        <w:t>6</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8"/>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7"/>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9"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30"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39F7AC47" w:rsidR="002D4B41" w:rsidRDefault="002D4B41">
      <w:r>
        <w:rPr>
          <w:b/>
          <w:bCs/>
        </w:rPr>
        <w:t xml:space="preserve">Supplementary Figure </w:t>
      </w:r>
      <w:r w:rsidR="00C452C6">
        <w:rPr>
          <w:b/>
          <w:bCs/>
        </w:rPr>
        <w:t>7</w:t>
      </w:r>
      <w:r>
        <w:rPr>
          <w:b/>
          <w:bCs/>
        </w:rPr>
        <w:t>a</w:t>
      </w:r>
      <w:r w:rsidR="00413A7D">
        <w:t>: Subregion sinusoidal fits.</w:t>
      </w:r>
      <w:ins w:id="457" w:author="Kline, Madeleine" w:date="2023-06-26T17:30:00Z">
        <w:r w:rsidR="00B21BA7">
          <w:t xml:space="preserve"> Shading represents 95% confidence intervals assuming normally distributed errors. </w:t>
        </w:r>
      </w:ins>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1"/>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458"/>
      <w:r>
        <w:t>phases</w:t>
      </w:r>
      <w:r w:rsidR="00B52C36">
        <w:t xml:space="preserve"> in </w:t>
      </w:r>
      <w:r w:rsidR="00880893">
        <w:t xml:space="preserve">temporal </w:t>
      </w:r>
      <w:r w:rsidR="00B52C36">
        <w:t>order.</w:t>
      </w:r>
      <w:commentRangeEnd w:id="458"/>
      <w:r w:rsidR="004B42BA">
        <w:rPr>
          <w:rStyle w:val="CommentReference"/>
        </w:rPr>
        <w:commentReference w:id="458"/>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2"/>
                    <a:stretch>
                      <a:fillRect/>
                    </a:stretch>
                  </pic:blipFill>
                  <pic:spPr>
                    <a:xfrm>
                      <a:off x="0" y="0"/>
                      <a:ext cx="5943600" cy="4622800"/>
                    </a:xfrm>
                    <a:prstGeom prst="rect">
                      <a:avLst/>
                    </a:prstGeom>
                  </pic:spPr>
                </pic:pic>
              </a:graphicData>
            </a:graphic>
          </wp:inline>
        </w:drawing>
      </w:r>
    </w:p>
    <w:p w14:paraId="53AE526F" w14:textId="77777777" w:rsidR="00E63A78" w:rsidRDefault="00760A4B" w:rsidP="00E63A78">
      <w:pPr>
        <w:rPr>
          <w:ins w:id="459" w:author="Kline, Madeleine" w:date="2023-06-26T17:42:00Z"/>
        </w:rPr>
      </w:pPr>
      <w:r>
        <w:rPr>
          <w:b/>
          <w:bCs/>
        </w:rPr>
        <w:t xml:space="preserve">Supplementary Figure </w:t>
      </w:r>
      <w:r w:rsidR="00C452C6">
        <w:rPr>
          <w:b/>
          <w:bCs/>
        </w:rPr>
        <w:t>8</w:t>
      </w:r>
      <w:r>
        <w:rPr>
          <w:b/>
          <w:bCs/>
        </w:rPr>
        <w:t xml:space="preserve">a: </w:t>
      </w:r>
      <w:r>
        <w:t>Region sinusoidal fits.</w:t>
      </w:r>
      <w:ins w:id="460" w:author="Kline, Madeleine" w:date="2023-06-26T17:42:00Z">
        <w:r w:rsidR="00E63A78">
          <w:t xml:space="preserve"> Shading represents 95% confidence intervals assuming normally distributed errors. </w:t>
        </w:r>
      </w:ins>
    </w:p>
    <w:p w14:paraId="619D3F6B" w14:textId="77777777" w:rsidR="00E63A78" w:rsidRDefault="00E63A78" w:rsidP="00E63A78">
      <w:pPr>
        <w:rPr>
          <w:ins w:id="461" w:author="Kline, Madeleine" w:date="2023-06-26T17:42:00Z"/>
        </w:rPr>
      </w:pPr>
    </w:p>
    <w:p w14:paraId="776CCE5C" w14:textId="6896D691" w:rsidR="00760A4B" w:rsidRDefault="00760A4B"/>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3"/>
                    <a:srcRect r="12485"/>
                    <a:stretch/>
                  </pic:blipFill>
                  <pic:spPr>
                    <a:xfrm>
                      <a:off x="0" y="0"/>
                      <a:ext cx="5320145" cy="4728219"/>
                    </a:xfrm>
                    <a:prstGeom prst="rect">
                      <a:avLst/>
                    </a:prstGeom>
                  </pic:spPr>
                </pic:pic>
              </a:graphicData>
            </a:graphic>
          </wp:inline>
        </w:drawing>
      </w:r>
    </w:p>
    <w:p w14:paraId="0CCDD455" w14:textId="381CE7E9"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ins w:id="462" w:author="Kline, Madeleine" w:date="2023-06-26T17:42:00Z">
        <w:r w:rsidR="00E63A78">
          <w:t>Brackets represent 95% confidence intervals around the phase estimations.</w:t>
        </w:r>
      </w:ins>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4"/>
                    <a:stretch>
                      <a:fillRect/>
                    </a:stretch>
                  </pic:blipFill>
                  <pic:spPr>
                    <a:xfrm>
                      <a:off x="0" y="0"/>
                      <a:ext cx="5943600" cy="4368800"/>
                    </a:xfrm>
                    <a:prstGeom prst="rect">
                      <a:avLst/>
                    </a:prstGeom>
                  </pic:spPr>
                </pic:pic>
              </a:graphicData>
            </a:graphic>
          </wp:inline>
        </w:drawing>
      </w:r>
    </w:p>
    <w:p w14:paraId="6CC359C5" w14:textId="1E2ABBD7"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ins w:id="463" w:author="Kline, Madeleine" w:date="2023-06-26T17:42:00Z">
        <w:r w:rsidR="00E63A78">
          <w:t>Points are average GAS pharyngitis visits in that month. D</w:t>
        </w:r>
      </w:ins>
      <w:ins w:id="464" w:author="Kline, Madeleine" w:date="2023-06-26T17:43:00Z">
        <w:r w:rsidR="00E63A78">
          <w:t xml:space="preserve">ashed lines represent sinusoid predictions, and shading represents 95% confidence intervals around sinusoid predictions assuming normally distributed errors. </w:t>
        </w:r>
      </w:ins>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ins w:id="465" w:author="Kline, Madeleine [2]" w:date="2023-06-26T15:58:00Z"/>
          <w:b/>
          <w:bCs/>
        </w:rPr>
      </w:pPr>
    </w:p>
    <w:p w14:paraId="0C4EB065" w14:textId="77777777" w:rsidR="00274E1F" w:rsidRDefault="00274E1F">
      <w:pPr>
        <w:rPr>
          <w:ins w:id="466" w:author="Kline, Madeleine [2]" w:date="2023-06-26T15:58:00Z"/>
          <w:b/>
          <w:bCs/>
        </w:rPr>
      </w:pPr>
    </w:p>
    <w:p w14:paraId="4B4C5F2F" w14:textId="77777777" w:rsidR="00274E1F" w:rsidRDefault="00274E1F">
      <w:pPr>
        <w:rPr>
          <w:ins w:id="467" w:author="Kline, Madeleine [2]" w:date="2023-06-26T15:58:00Z"/>
          <w:b/>
          <w:bCs/>
        </w:rPr>
      </w:pPr>
    </w:p>
    <w:p w14:paraId="49639645" w14:textId="77777777" w:rsidR="00274E1F" w:rsidRDefault="00274E1F">
      <w:pPr>
        <w:rPr>
          <w:ins w:id="468" w:author="Kline, Madeleine [2]" w:date="2023-06-26T15:58:00Z"/>
          <w:b/>
          <w:bCs/>
        </w:rPr>
      </w:pPr>
    </w:p>
    <w:p w14:paraId="75CCC7DE" w14:textId="77777777" w:rsidR="00274E1F" w:rsidRDefault="00274E1F">
      <w:pPr>
        <w:rPr>
          <w:ins w:id="469" w:author="Kline, Madeleine [2]" w:date="2023-06-26T15:58:00Z"/>
          <w:b/>
          <w:bCs/>
        </w:rPr>
      </w:pPr>
    </w:p>
    <w:p w14:paraId="7EE14EB3" w14:textId="77777777" w:rsidR="00274E1F" w:rsidRDefault="00274E1F">
      <w:pPr>
        <w:rPr>
          <w:ins w:id="470" w:author="Kline, Madeleine [2]" w:date="2023-06-26T15:58:00Z"/>
          <w:b/>
          <w:bCs/>
        </w:rPr>
      </w:pPr>
    </w:p>
    <w:p w14:paraId="097B2CB0" w14:textId="77777777" w:rsidR="00274E1F" w:rsidRDefault="00274E1F">
      <w:pPr>
        <w:rPr>
          <w:ins w:id="471" w:author="Kline, Madeleine [2]" w:date="2023-06-26T15:58:00Z"/>
          <w:b/>
          <w:bCs/>
        </w:rPr>
      </w:pPr>
    </w:p>
    <w:p w14:paraId="793593FB" w14:textId="77777777" w:rsidR="00274E1F" w:rsidRDefault="00274E1F">
      <w:pPr>
        <w:rPr>
          <w:ins w:id="472" w:author="Kline, Madeleine [2]" w:date="2023-06-26T15:58:00Z"/>
          <w:b/>
          <w:bCs/>
        </w:rPr>
      </w:pPr>
    </w:p>
    <w:p w14:paraId="63395498" w14:textId="77777777" w:rsidR="00274E1F" w:rsidRDefault="00274E1F">
      <w:pPr>
        <w:rPr>
          <w:ins w:id="473" w:author="Kline, Madeleine [2]" w:date="2023-06-26T15:58:00Z"/>
          <w:b/>
          <w:bCs/>
        </w:rPr>
      </w:pPr>
    </w:p>
    <w:p w14:paraId="2C123267" w14:textId="77777777" w:rsidR="00274E1F" w:rsidRDefault="00274E1F">
      <w:pPr>
        <w:rPr>
          <w:ins w:id="474" w:author="Kline, Madeleine [2]" w:date="2023-06-26T15:58:00Z"/>
          <w:b/>
          <w:bCs/>
        </w:rPr>
      </w:pPr>
    </w:p>
    <w:p w14:paraId="7AA947B6" w14:textId="77777777" w:rsidR="00274E1F" w:rsidDel="0094313F" w:rsidRDefault="00274E1F">
      <w:pPr>
        <w:rPr>
          <w:ins w:id="475" w:author="Kline, Madeleine [2]" w:date="2023-06-26T15:58:00Z"/>
          <w:del w:id="476" w:author="Kline, Madeleine" w:date="2023-06-26T17:43:00Z"/>
          <w:b/>
          <w:bCs/>
        </w:rPr>
      </w:pPr>
    </w:p>
    <w:p w14:paraId="4A461003" w14:textId="0874D713" w:rsidR="00274E1F" w:rsidRPr="00274E1F" w:rsidDel="00ED4E72" w:rsidRDefault="00274E1F">
      <w:pPr>
        <w:rPr>
          <w:del w:id="477" w:author="Kline, Madeleine [2]" w:date="2023-06-26T16:06:00Z"/>
          <w:rPrChange w:id="478" w:author="Kline, Madeleine [2]" w:date="2023-06-26T15:58:00Z">
            <w:rPr>
              <w:del w:id="479" w:author="Kline, Madeleine [2]" w:date="2023-06-26T16:06:00Z"/>
              <w:b/>
              <w:bCs/>
            </w:rPr>
          </w:rPrChange>
        </w:rPr>
      </w:pPr>
    </w:p>
    <w:p w14:paraId="622F14AC" w14:textId="77777777" w:rsidR="004E4487" w:rsidDel="00ED4E72" w:rsidRDefault="004E4487">
      <w:pPr>
        <w:rPr>
          <w:del w:id="480" w:author="Kline, Madeleine [2]" w:date="2023-06-26T16:06:00Z"/>
          <w:b/>
          <w:bCs/>
        </w:rPr>
      </w:pPr>
    </w:p>
    <w:p w14:paraId="7B597644" w14:textId="77777777" w:rsidR="004E4487" w:rsidDel="0094313F" w:rsidRDefault="004E4487">
      <w:pPr>
        <w:rPr>
          <w:del w:id="481" w:author="Kline, Madeleine" w:date="2023-06-26T17:43:00Z"/>
          <w:b/>
          <w:bCs/>
        </w:rPr>
      </w:pPr>
    </w:p>
    <w:p w14:paraId="7CD7BD6B" w14:textId="67198CD0" w:rsidR="00875B24" w:rsidRDefault="00875B24">
      <w:pPr>
        <w:rPr>
          <w:ins w:id="482" w:author="Kline, Madeleine [2]" w:date="2023-06-26T16:06:00Z"/>
          <w:b/>
          <w:bCs/>
        </w:rPr>
      </w:pPr>
    </w:p>
    <w:p w14:paraId="0F2C3E28" w14:textId="47E2B28B" w:rsidR="00ED4E72" w:rsidRPr="00863BBA" w:rsidRDefault="00ED4E72" w:rsidP="00ED4E72">
      <w:pPr>
        <w:rPr>
          <w:ins w:id="483" w:author="Kline, Madeleine [2]" w:date="2023-06-26T16:06:00Z"/>
        </w:rPr>
      </w:pPr>
      <w:ins w:id="484" w:author="Kline, Madeleine [2]" w:date="2023-06-26T16:07:00Z">
        <w:r>
          <w:rPr>
            <w:b/>
            <w:bCs/>
            <w:noProof/>
          </w:rPr>
          <w:lastRenderedPageBreak/>
          <w:drawing>
            <wp:inline distT="0" distB="0" distL="0" distR="0" wp14:anchorId="7EC55459" wp14:editId="196F842E">
              <wp:extent cx="5943600" cy="7264400"/>
              <wp:effectExtent l="0" t="0" r="0" b="0"/>
              <wp:docPr id="1512899163" name="Picture 5" descr="A picture containing space, screenshot, nigh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9163" name="Picture 5" descr="A picture containing space, screenshot, night, astronom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ins>
      <w:ins w:id="485" w:author="Kline, Madeleine [2]" w:date="2023-06-26T16:06:00Z">
        <w:r>
          <w:rPr>
            <w:b/>
            <w:bCs/>
          </w:rPr>
          <w:t>Supplementary Figure 10</w:t>
        </w:r>
        <w:r>
          <w:t xml:space="preserve">: Subregion </w:t>
        </w:r>
      </w:ins>
      <w:ins w:id="486" w:author="Kline, Madeleine [2]" w:date="2023-06-26T16:08:00Z">
        <w:r>
          <w:t xml:space="preserve">sinusoid trough date compared to school start date. Sinusoid trough dates represent the sinusoid phase (peak in annual visits) offset by 6 months. Error bars on sinusoid trough dates are generated from sinusoid standard errors assuming </w:t>
        </w:r>
        <w:r>
          <w:lastRenderedPageBreak/>
          <w:t xml:space="preserve">normally distributed errors. School start dates </w:t>
        </w:r>
      </w:ins>
      <w:ins w:id="487" w:author="Kline, Madeleine [2]" w:date="2023-06-26T16:10:00Z">
        <w:r>
          <w:t>are averaged across the subregion and er</w:t>
        </w:r>
      </w:ins>
      <w:ins w:id="488" w:author="Kline, Madeleine [2]" w:date="2023-06-26T16:11:00Z">
        <w:r>
          <w:t>ror bars represent the range of school start dates in that region.</w:t>
        </w:r>
      </w:ins>
    </w:p>
    <w:p w14:paraId="1BCF2229" w14:textId="77777777" w:rsidR="00ED4E72" w:rsidRPr="004D02F7" w:rsidRDefault="00ED4E72">
      <w:pPr>
        <w:rPr>
          <w:b/>
          <w:bCs/>
        </w:rPr>
      </w:pPr>
    </w:p>
    <w:sectPr w:rsidR="00ED4E72"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Yonatan Grad" w:date="2023-06-26T18:28:00Z" w:initials="YG">
    <w:p w14:paraId="364E14E9" w14:textId="634A5978" w:rsidR="00724A7F" w:rsidRDefault="00724A7F">
      <w:pPr>
        <w:pStyle w:val="CommentText"/>
      </w:pPr>
      <w:r>
        <w:rPr>
          <w:rStyle w:val="CommentReference"/>
        </w:rPr>
        <w:annotationRef/>
      </w:r>
      <w:r>
        <w:t xml:space="preserve">Is there enough space to say something about what these are? </w:t>
      </w:r>
    </w:p>
  </w:comment>
  <w:comment w:id="37" w:author="Kline, Madeleine [2]"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38"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42" w:author="Yonatan Grad" w:date="2023-06-26T18:42:00Z" w:initials="YG">
    <w:p w14:paraId="2A05947F" w14:textId="35138F87" w:rsidR="003E1306" w:rsidRDefault="003E1306">
      <w:pPr>
        <w:pStyle w:val="CommentText"/>
      </w:pPr>
      <w:r>
        <w:rPr>
          <w:rStyle w:val="CommentReference"/>
        </w:rPr>
        <w:annotationRef/>
      </w:r>
      <w:r>
        <w:t xml:space="preserve">Add a conclusion about the results, rather than the motivation of the </w:t>
      </w:r>
      <w:proofErr w:type="gramStart"/>
      <w:r>
        <w:t>study</w:t>
      </w:r>
      <w:proofErr w:type="gramEnd"/>
    </w:p>
  </w:comment>
  <w:comment w:id="48"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w:t>
      </w:r>
      <w:proofErr w:type="gramStart"/>
      <w:r>
        <w:rPr>
          <w:color w:val="000000"/>
          <w:sz w:val="20"/>
          <w:szCs w:val="20"/>
        </w:rPr>
        <w:t>a really excellent</w:t>
      </w:r>
      <w:proofErr w:type="gramEnd"/>
      <w:r>
        <w:rPr>
          <w:color w:val="000000"/>
          <w:sz w:val="20"/>
          <w:szCs w:val="20"/>
        </w:rPr>
        <w:t xml:space="preserve"> introduction!! It flows nicely and does a good job of motivating the problem without getting mired in too many details. Well done! </w:t>
      </w:r>
    </w:p>
  </w:comment>
  <w:comment w:id="50" w:author="Kline, Madeleine [2]"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51"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62" w:author="Kline, Madeleine"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63"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64" w:author="Yonatan Grad" w:date="2023-06-27T10:45:00Z" w:initials="YG">
    <w:p w14:paraId="3B765766" w14:textId="01E5E0FA" w:rsidR="00F30587" w:rsidRDefault="00F30587">
      <w:pPr>
        <w:pStyle w:val="CommentText"/>
      </w:pPr>
      <w:r>
        <w:rPr>
          <w:rStyle w:val="CommentReference"/>
        </w:rPr>
        <w:annotationRef/>
      </w:r>
      <w:r>
        <w:t xml:space="preserve">Also </w:t>
      </w:r>
      <w:r w:rsidRPr="00F30587">
        <w:t>https://academic.oup.com/cid/article/55/10/e86/321183?login=false</w:t>
      </w:r>
    </w:p>
  </w:comment>
  <w:comment w:id="69" w:author="Yonatan Grad" w:date="2023-06-27T10:49:00Z" w:initials="YG">
    <w:p w14:paraId="77F9B16E" w14:textId="79FE56D6" w:rsidR="008379DD" w:rsidRDefault="008379DD">
      <w:pPr>
        <w:pStyle w:val="CommentText"/>
      </w:pPr>
      <w:r>
        <w:rPr>
          <w:rStyle w:val="CommentReference"/>
        </w:rPr>
        <w:annotationRef/>
      </w:r>
      <w:r>
        <w:t xml:space="preserve">What about the connection allows for info on Strep pharyngitis to inform on </w:t>
      </w:r>
      <w:proofErr w:type="spellStart"/>
      <w:r>
        <w:t>iGAS</w:t>
      </w:r>
      <w:proofErr w:type="spellEnd"/>
      <w:r>
        <w:t xml:space="preserve">? </w:t>
      </w:r>
    </w:p>
  </w:comment>
  <w:comment w:id="72"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75"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76" w:author="Kline, Madeleine"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77" w:author="Yonatan Grad" w:date="2023-06-27T10:55:00Z" w:initials="YG">
    <w:p w14:paraId="35F80A33" w14:textId="6688EBBD" w:rsidR="00D57180" w:rsidRDefault="00D57180">
      <w:pPr>
        <w:pStyle w:val="CommentText"/>
      </w:pPr>
      <w:r>
        <w:rPr>
          <w:rStyle w:val="CommentReference"/>
        </w:rPr>
        <w:annotationRef/>
      </w:r>
      <w:r>
        <w:t xml:space="preserve">I don’t know that we have good ones available now—vaccination, when it comes, depending on the duration of protection? Try to limit introductions / reduce opportunities for transmission? </w:t>
      </w:r>
    </w:p>
  </w:comment>
  <w:comment w:id="79" w:author="Yonatan Grad" w:date="2023-06-27T11:00:00Z" w:initials="YG">
    <w:p w14:paraId="479278FF" w14:textId="1031CBD5" w:rsidR="00D57180" w:rsidRDefault="00D57180">
      <w:pPr>
        <w:pStyle w:val="CommentText"/>
      </w:pPr>
      <w:r>
        <w:rPr>
          <w:rStyle w:val="CommentReference"/>
        </w:rPr>
        <w:annotationRef/>
      </w:r>
      <w:r>
        <w:t xml:space="preserve">We’re asserting this, but do we know if there are </w:t>
      </w:r>
      <w:r w:rsidR="004900FA">
        <w:t>data to support this assertion? If not, might downgrade ‘means’ to ‘suggests’?</w:t>
      </w:r>
    </w:p>
  </w:comment>
  <w:comment w:id="82" w:author="Kline, Madeleine"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83" w:author="Kline, Madeleine" w:date="2023-05-20T10:28:00Z" w:initials="KM">
    <w:p w14:paraId="5C399DC5" w14:textId="77777777" w:rsidR="00A13623" w:rsidRDefault="00A13623" w:rsidP="00A13623">
      <w:r>
        <w:rPr>
          <w:rStyle w:val="CommentReference"/>
        </w:rPr>
        <w:annotationRef/>
      </w:r>
      <w:r>
        <w:rPr>
          <w:sz w:val="20"/>
          <w:szCs w:val="20"/>
        </w:rPr>
        <w:t>is this accurate</w:t>
      </w:r>
    </w:p>
  </w:comment>
  <w:comment w:id="84"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85" w:author="Kline, Madeleine [2]"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86"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87" w:author="Kline, Madeleine [2]"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88"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89" w:author="Kline, Madeleine [2]"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101" w:author="Kline, Madeleine"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102"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90"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105" w:author="Kline, Madeleine [2]"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106"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113"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114" w:author="Kline, Madeleine [2]"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123"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142" w:author="Yonatan Grad" w:date="2023-06-27T11:17:00Z" w:initials="YG">
    <w:p w14:paraId="78CB1D27" w14:textId="70044297" w:rsidR="00691283" w:rsidRDefault="00691283">
      <w:pPr>
        <w:pStyle w:val="CommentText"/>
      </w:pPr>
      <w:r>
        <w:rPr>
          <w:rStyle w:val="CommentReference"/>
        </w:rPr>
        <w:annotationRef/>
      </w:r>
      <w:r>
        <w:t xml:space="preserve">I think this can be substantially shortened. </w:t>
      </w:r>
    </w:p>
  </w:comment>
  <w:comment w:id="144" w:author="Kline, Madeleine" w:date="2023-05-22T11:22:00Z" w:initials="KM">
    <w:p w14:paraId="71E168D6" w14:textId="47EA16A9" w:rsidR="003D249B" w:rsidRDefault="003D249B" w:rsidP="007F56B4">
      <w:r>
        <w:rPr>
          <w:rStyle w:val="CommentReference"/>
        </w:rPr>
        <w:annotationRef/>
      </w:r>
      <w:proofErr w:type="gramStart"/>
      <w:r>
        <w:rPr>
          <w:sz w:val="20"/>
          <w:szCs w:val="20"/>
        </w:rPr>
        <w:t>so</w:t>
      </w:r>
      <w:proofErr w:type="gramEnd"/>
      <w:r>
        <w:rPr>
          <w:sz w:val="20"/>
          <w:szCs w:val="20"/>
        </w:rPr>
        <w:t xml:space="preserve"> is this even worth saying then?</w:t>
      </w:r>
    </w:p>
  </w:comment>
  <w:comment w:id="145"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143" w:author="Yonatan Grad" w:date="2023-06-27T11:17:00Z" w:initials="YG">
    <w:p w14:paraId="428A6E49" w14:textId="0FC8142F" w:rsidR="00691283" w:rsidRDefault="00691283">
      <w:pPr>
        <w:pStyle w:val="CommentText"/>
      </w:pPr>
      <w:r>
        <w:rPr>
          <w:rStyle w:val="CommentReference"/>
        </w:rPr>
        <w:annotationRef/>
      </w:r>
      <w:r>
        <w:t xml:space="preserve">Can </w:t>
      </w:r>
      <w:proofErr w:type="gramStart"/>
      <w:r>
        <w:t>delete</w:t>
      </w:r>
      <w:proofErr w:type="gramEnd"/>
    </w:p>
  </w:comment>
  <w:comment w:id="147" w:author="Yonatan Grad" w:date="2023-06-27T11:17:00Z" w:initials="YG">
    <w:p w14:paraId="1134590B" w14:textId="76409B55" w:rsidR="00691283" w:rsidRDefault="00691283">
      <w:pPr>
        <w:pStyle w:val="CommentText"/>
      </w:pPr>
      <w:r>
        <w:rPr>
          <w:rStyle w:val="CommentReference"/>
        </w:rPr>
        <w:annotationRef/>
      </w:r>
      <w:r>
        <w:t>Intervals?</w:t>
      </w:r>
    </w:p>
  </w:comment>
  <w:comment w:id="176" w:author="Yonatan Grad" w:date="2023-06-27T12:12:00Z" w:initials="YG">
    <w:p w14:paraId="787CA8F2" w14:textId="44F1A491" w:rsidR="00D337EA" w:rsidRDefault="00D337EA">
      <w:pPr>
        <w:pStyle w:val="CommentText"/>
      </w:pPr>
      <w:r>
        <w:rPr>
          <w:rStyle w:val="CommentReference"/>
        </w:rPr>
        <w:annotationRef/>
      </w:r>
      <w:r>
        <w:t xml:space="preserve">Make sure this matches to numbering in the Supplement, and specify which panel if </w:t>
      </w:r>
      <w:r>
        <w:t>needed</w:t>
      </w:r>
    </w:p>
  </w:comment>
  <w:comment w:id="175"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187"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188" w:author="Kline, Madeleine [2]"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194" w:author="Yonatan Grad" w:date="2023-06-27T11:31:00Z" w:initials="YG">
    <w:p w14:paraId="0FDC7383" w14:textId="66020599" w:rsidR="00F853BF" w:rsidRDefault="00F853BF">
      <w:pPr>
        <w:pStyle w:val="CommentText"/>
      </w:pPr>
      <w:r>
        <w:rPr>
          <w:rStyle w:val="CommentReference"/>
        </w:rPr>
        <w:annotationRef/>
      </w:r>
      <w:r>
        <w:t>but some peaked in Dec?</w:t>
      </w:r>
    </w:p>
  </w:comment>
  <w:comment w:id="200" w:author="Yonatan Grad" w:date="2023-06-27T11:26:00Z" w:initials="YG">
    <w:p w14:paraId="4B4B7E7F" w14:textId="1DCBCA48" w:rsidR="00FD34FC" w:rsidRDefault="00FD34FC">
      <w:pPr>
        <w:pStyle w:val="CommentText"/>
      </w:pPr>
      <w:r>
        <w:rPr>
          <w:rStyle w:val="CommentReference"/>
        </w:rPr>
        <w:annotationRef/>
      </w:r>
      <w:r>
        <w:t xml:space="preserve">stated </w:t>
      </w:r>
      <w:proofErr w:type="gramStart"/>
      <w:r>
        <w:t>above</w:t>
      </w:r>
      <w:proofErr w:type="gramEnd"/>
    </w:p>
  </w:comment>
  <w:comment w:id="205"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206" w:author="Yonatan Grad" w:date="2023-06-27T11:27:00Z" w:initials="YG">
    <w:p w14:paraId="429EE313" w14:textId="344BEF18" w:rsidR="00FD34FC" w:rsidRDefault="00FD34FC">
      <w:pPr>
        <w:pStyle w:val="CommentText"/>
      </w:pPr>
      <w:r>
        <w:rPr>
          <w:rStyle w:val="CommentReference"/>
        </w:rPr>
        <w:annotationRef/>
      </w:r>
      <w:r>
        <w:t>Implies spread, might want to change. Also, we could test whether the visual observation is right—does distance from the south correlate with rank ordering in peak time?</w:t>
      </w:r>
    </w:p>
  </w:comment>
  <w:comment w:id="207" w:author="Kline, Madeleine [2]" w:date="2023-06-14T14:38:00Z" w:initials="MK">
    <w:p w14:paraId="4960F905" w14:textId="77777777" w:rsidR="00FE0B19" w:rsidRDefault="00FE0B19" w:rsidP="00BB3DB3">
      <w:r>
        <w:rPr>
          <w:rStyle w:val="CommentReference"/>
        </w:rPr>
        <w:annotationRef/>
      </w:r>
      <w:r>
        <w:rPr>
          <w:sz w:val="20"/>
          <w:szCs w:val="20"/>
        </w:rPr>
        <w:t>How to reference gif?</w:t>
      </w:r>
    </w:p>
  </w:comment>
  <w:comment w:id="243" w:author="Kline, Madeleine [2]" w:date="2023-06-08T15:23:00Z" w:initials="MK">
    <w:p w14:paraId="29FEF43D" w14:textId="77777777" w:rsidR="0069294A" w:rsidRDefault="0069294A" w:rsidP="0069294A">
      <w:r>
        <w:rPr>
          <w:rStyle w:val="CommentReference"/>
        </w:rPr>
        <w:annotationRef/>
      </w:r>
      <w:r>
        <w:rPr>
          <w:sz w:val="20"/>
          <w:szCs w:val="20"/>
        </w:rPr>
        <w:t>Do we want to highlight this or no</w:t>
      </w:r>
    </w:p>
  </w:comment>
  <w:comment w:id="244" w:author="Kissler, Stephen" w:date="2023-06-12T15:06:00Z" w:initials="SK">
    <w:p w14:paraId="34EC841B" w14:textId="77777777" w:rsidR="0069294A" w:rsidRDefault="0069294A" w:rsidP="0069294A">
      <w:r>
        <w:rPr>
          <w:rStyle w:val="CommentReference"/>
        </w:rPr>
        <w:annotationRef/>
      </w:r>
      <w:r>
        <w:rPr>
          <w:sz w:val="20"/>
          <w:szCs w:val="20"/>
        </w:rPr>
        <w:t xml:space="preserve">I think so! I think this is interesting and important. </w:t>
      </w:r>
    </w:p>
  </w:comment>
  <w:comment w:id="276" w:author="Kline, Madeleine" w:date="2023-06-26T17:36:00Z" w:initials="KM">
    <w:p w14:paraId="7A7A4261" w14:textId="77777777" w:rsidR="0069294A" w:rsidRDefault="0069294A" w:rsidP="00812DFC">
      <w:r>
        <w:rPr>
          <w:rStyle w:val="CommentReference"/>
        </w:rPr>
        <w:annotationRef/>
      </w:r>
      <w:r>
        <w:rPr>
          <w:sz w:val="20"/>
          <w:szCs w:val="20"/>
        </w:rPr>
        <w:t>other papers to cite for this?</w:t>
      </w:r>
    </w:p>
  </w:comment>
  <w:comment w:id="280" w:author="Yonatan Grad" w:date="2023-06-27T11:42:00Z" w:initials="YG">
    <w:p w14:paraId="26F6977E" w14:textId="66EAF21A" w:rsidR="00103FBD" w:rsidRDefault="00103FBD">
      <w:pPr>
        <w:pStyle w:val="CommentText"/>
      </w:pPr>
      <w:r>
        <w:rPr>
          <w:rStyle w:val="CommentReference"/>
        </w:rPr>
        <w:annotationRef/>
      </w:r>
      <w:r>
        <w:t xml:space="preserve">What offset is </w:t>
      </w:r>
      <w:proofErr w:type="gramStart"/>
      <w:r>
        <w:t>more or less compelling</w:t>
      </w:r>
      <w:proofErr w:type="gramEnd"/>
      <w:r>
        <w:t xml:space="preserve">? </w:t>
      </w:r>
    </w:p>
  </w:comment>
  <w:comment w:id="282" w:author="Yonatan Grad" w:date="2023-06-27T11:43:00Z" w:initials="YG">
    <w:p w14:paraId="734BA0E0" w14:textId="28E6AD20" w:rsidR="00103FBD" w:rsidRDefault="00103FBD">
      <w:pPr>
        <w:pStyle w:val="CommentText"/>
      </w:pPr>
      <w:r>
        <w:rPr>
          <w:rStyle w:val="CommentReference"/>
        </w:rPr>
        <w:annotationRef/>
      </w:r>
      <w:r>
        <w:t>Why would it have to be constant? And since there’s uncertainty, presumably there’s some give here?</w:t>
      </w:r>
    </w:p>
  </w:comment>
  <w:comment w:id="295" w:author="Kline, Madeleine [2]" w:date="2023-06-08T15:23:00Z" w:initials="MK">
    <w:p w14:paraId="4C721267" w14:textId="44955546" w:rsidR="00D75ACA" w:rsidRDefault="00D75ACA" w:rsidP="007D167E">
      <w:r>
        <w:rPr>
          <w:rStyle w:val="CommentReference"/>
        </w:rPr>
        <w:annotationRef/>
      </w:r>
      <w:r>
        <w:rPr>
          <w:sz w:val="20"/>
          <w:szCs w:val="20"/>
        </w:rPr>
        <w:t>Do we want to highlight this or no</w:t>
      </w:r>
    </w:p>
  </w:comment>
  <w:comment w:id="296"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300" w:author="Yonatan Grad" w:date="2023-06-27T11:48:00Z" w:initials="YG">
    <w:p w14:paraId="0C2DAE79" w14:textId="250222C8" w:rsidR="00103FBD" w:rsidRDefault="00103FBD">
      <w:pPr>
        <w:pStyle w:val="CommentText"/>
      </w:pPr>
      <w:r>
        <w:rPr>
          <w:rStyle w:val="CommentReference"/>
        </w:rPr>
        <w:annotationRef/>
      </w:r>
      <w:r>
        <w:t xml:space="preserve">The spring RSV outbreak in the covid era when kids returned to school argues to me for the importance of opportunities for transmission and a susceptible population as a key element here, not just climate </w:t>
      </w:r>
      <w:proofErr w:type="gramStart"/>
      <w:r>
        <w:t>factors</w:t>
      </w:r>
      <w:proofErr w:type="gramEnd"/>
    </w:p>
  </w:comment>
  <w:comment w:id="313" w:author="Kline, Madeleine [2]"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314"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315" w:author="Kline, Madeleine [2]"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316"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318" w:author="Yonatan Grad" w:date="2023-06-27T11:50:00Z" w:initials="YG">
    <w:p w14:paraId="02AD55BE" w14:textId="7296ED09" w:rsidR="00103FBD" w:rsidRDefault="00103FBD">
      <w:pPr>
        <w:pStyle w:val="CommentText"/>
      </w:pPr>
      <w:r>
        <w:rPr>
          <w:rStyle w:val="CommentReference"/>
        </w:rPr>
        <w:annotationRef/>
      </w:r>
      <w:proofErr w:type="gramStart"/>
      <w:r>
        <w:t>Also</w:t>
      </w:r>
      <w:proofErr w:type="gramEnd"/>
      <w:r>
        <w:t xml:space="preserve"> potentially the strains that cause each disease?</w:t>
      </w:r>
    </w:p>
  </w:comment>
  <w:comment w:id="319" w:author="Kline, Madeleine [2]"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320"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323" w:author="Yonatan Grad" w:date="2023-06-27T11:51:00Z" w:initials="YG">
    <w:p w14:paraId="4B148AB9" w14:textId="1E5D1B2A" w:rsidR="00B02389" w:rsidRDefault="00B02389">
      <w:pPr>
        <w:pStyle w:val="CommentText"/>
      </w:pPr>
      <w:r>
        <w:rPr>
          <w:rStyle w:val="CommentReference"/>
        </w:rPr>
        <w:annotationRef/>
      </w:r>
      <w:r>
        <w:t>We may want to address the markedly lower incidence in the west… what could be going on there?</w:t>
      </w:r>
    </w:p>
  </w:comment>
  <w:comment w:id="324" w:author="Kline, Madeleine [2]"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325"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360" w:author="Yonatan Grad" w:date="2023-06-27T11:52:00Z" w:initials="YG">
    <w:p w14:paraId="464C697B" w14:textId="640906FA" w:rsidR="00B02389" w:rsidRDefault="00B02389">
      <w:pPr>
        <w:pStyle w:val="CommentText"/>
      </w:pPr>
      <w:r>
        <w:rPr>
          <w:rStyle w:val="CommentReference"/>
        </w:rPr>
        <w:annotationRef/>
      </w:r>
      <w:r>
        <w:rPr>
          <w:rStyle w:val="CommentReference"/>
        </w:rPr>
        <w:t xml:space="preserve">Suggest double checking that this notation aligns with the target </w:t>
      </w:r>
      <w:proofErr w:type="gramStart"/>
      <w:r>
        <w:rPr>
          <w:rStyle w:val="CommentReference"/>
        </w:rPr>
        <w:t>journal</w:t>
      </w:r>
      <w:proofErr w:type="gramEnd"/>
    </w:p>
  </w:comment>
  <w:comment w:id="365" w:author="Yonatan Grad" w:date="2023-06-27T11:54:00Z" w:initials="YG">
    <w:p w14:paraId="6446DE62" w14:textId="5E34DD55" w:rsidR="00B83EC1" w:rsidRDefault="00B83EC1">
      <w:pPr>
        <w:pStyle w:val="CommentText"/>
      </w:pPr>
      <w:r>
        <w:rPr>
          <w:rStyle w:val="CommentReference"/>
        </w:rPr>
        <w:annotationRef/>
      </w:r>
      <w:r>
        <w:t xml:space="preserve">Need to explain the exclusion of south </w:t>
      </w:r>
      <w:proofErr w:type="spellStart"/>
      <w:proofErr w:type="gramStart"/>
      <w:r>
        <w:t>carolina</w:t>
      </w:r>
      <w:proofErr w:type="spellEnd"/>
      <w:proofErr w:type="gramEnd"/>
    </w:p>
  </w:comment>
  <w:comment w:id="368" w:author="Kline, Madeleine [2]" w:date="2023-06-08T16:55:00Z" w:initials="MK">
    <w:p w14:paraId="03D5DE20" w14:textId="4C8F044A" w:rsidR="002112CE" w:rsidRDefault="002112CE" w:rsidP="00CB57DE">
      <w:r>
        <w:rPr>
          <w:rStyle w:val="CommentReference"/>
        </w:rPr>
        <w:annotationRef/>
      </w:r>
      <w:r>
        <w:rPr>
          <w:sz w:val="20"/>
          <w:szCs w:val="20"/>
        </w:rPr>
        <w:t xml:space="preserve">will change figure legend to be </w:t>
      </w:r>
      <w:proofErr w:type="gramStart"/>
      <w:r>
        <w:rPr>
          <w:sz w:val="20"/>
          <w:szCs w:val="20"/>
        </w:rPr>
        <w:t>month</w:t>
      </w:r>
      <w:proofErr w:type="gramEnd"/>
    </w:p>
  </w:comment>
  <w:comment w:id="424" w:author="Yonatan Grad" w:date="2023-06-27T12:11:00Z" w:initials="YG">
    <w:p w14:paraId="6FD43379" w14:textId="6C0333A1" w:rsidR="00D337EA" w:rsidRDefault="00D337EA">
      <w:pPr>
        <w:pStyle w:val="CommentText"/>
      </w:pPr>
      <w:r>
        <w:rPr>
          <w:rStyle w:val="CommentReference"/>
        </w:rPr>
        <w:annotationRef/>
      </w:r>
      <w:r>
        <w:t>each item here should be cited somewhere in the main text (and in order of appearance)</w:t>
      </w:r>
    </w:p>
  </w:comment>
  <w:comment w:id="453" w:author="Yonatan Grad" w:date="2023-06-27T12:09:00Z" w:initials="YG">
    <w:p w14:paraId="4C076B22" w14:textId="0275B875" w:rsidR="00D97BC6" w:rsidRDefault="00D97BC6">
      <w:pPr>
        <w:pStyle w:val="CommentText"/>
      </w:pPr>
      <w:r>
        <w:rPr>
          <w:rStyle w:val="CommentReference"/>
        </w:rPr>
        <w:annotationRef/>
      </w:r>
      <w:r>
        <w:t xml:space="preserve">increase axis label and key font size, combine with Figure 2b and </w:t>
      </w:r>
      <w:proofErr w:type="gramStart"/>
      <w:r>
        <w:t>2c</w:t>
      </w:r>
      <w:proofErr w:type="gramEnd"/>
    </w:p>
  </w:comment>
  <w:comment w:id="454" w:author="Yonatan Grad" w:date="2023-06-27T12:10:00Z" w:initials="YG">
    <w:p w14:paraId="4425CCB6" w14:textId="3EC92D07" w:rsidR="00D97BC6" w:rsidRDefault="00D97BC6">
      <w:pPr>
        <w:pStyle w:val="CommentText"/>
      </w:pPr>
      <w:r>
        <w:rPr>
          <w:rStyle w:val="CommentReference"/>
        </w:rPr>
        <w:annotationRef/>
      </w:r>
      <w:r>
        <w:t xml:space="preserve">combine with 3b, </w:t>
      </w:r>
      <w:proofErr w:type="gramStart"/>
      <w:r>
        <w:t>c</w:t>
      </w:r>
      <w:proofErr w:type="gramEnd"/>
    </w:p>
  </w:comment>
  <w:comment w:id="458" w:author="Kline, Madeleine [2]"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4E14E9" w15:done="0"/>
  <w15:commentEx w15:paraId="546C921C" w15:done="1"/>
  <w15:commentEx w15:paraId="4463E5F7" w15:paraIdParent="546C921C" w15:done="1"/>
  <w15:commentEx w15:paraId="2A05947F" w15:done="0"/>
  <w15:commentEx w15:paraId="01E91757" w15:done="1"/>
  <w15:commentEx w15:paraId="49F776A2" w15:done="1"/>
  <w15:commentEx w15:paraId="1F0711AC" w15:paraIdParent="49F776A2" w15:done="1"/>
  <w15:commentEx w15:paraId="3FB0DBE3" w15:done="0"/>
  <w15:commentEx w15:paraId="263240D5" w15:paraIdParent="3FB0DBE3" w15:done="0"/>
  <w15:commentEx w15:paraId="3B765766" w15:done="0"/>
  <w15:commentEx w15:paraId="77F9B16E" w15:done="0"/>
  <w15:commentEx w15:paraId="5AD2C03C" w15:done="1"/>
  <w15:commentEx w15:paraId="664E8A31" w15:done="0"/>
  <w15:commentEx w15:paraId="22E1C4A2" w15:paraIdParent="664E8A31" w15:done="0"/>
  <w15:commentEx w15:paraId="35F80A33" w15:paraIdParent="664E8A31" w15:done="0"/>
  <w15:commentEx w15:paraId="479278FF"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8CB1D27" w15:done="0"/>
  <w15:commentEx w15:paraId="71E168D6" w15:done="0"/>
  <w15:commentEx w15:paraId="5F728476" w15:paraIdParent="71E168D6" w15:done="0"/>
  <w15:commentEx w15:paraId="428A6E49" w15:done="0"/>
  <w15:commentEx w15:paraId="1134590B" w15:done="0"/>
  <w15:commentEx w15:paraId="787CA8F2" w15:done="0"/>
  <w15:commentEx w15:paraId="62D403C9" w15:done="1"/>
  <w15:commentEx w15:paraId="7985EC9B" w15:done="0"/>
  <w15:commentEx w15:paraId="66B7AE48" w15:paraIdParent="7985EC9B" w15:done="0"/>
  <w15:commentEx w15:paraId="0FDC7383" w15:done="0"/>
  <w15:commentEx w15:paraId="4B4B7E7F" w15:done="0"/>
  <w15:commentEx w15:paraId="78FE7F24" w15:done="1"/>
  <w15:commentEx w15:paraId="429EE313" w15:done="0"/>
  <w15:commentEx w15:paraId="4960F905" w15:done="0"/>
  <w15:commentEx w15:paraId="29FEF43D" w15:done="0"/>
  <w15:commentEx w15:paraId="34EC841B" w15:paraIdParent="29FEF43D" w15:done="0"/>
  <w15:commentEx w15:paraId="7A7A4261" w15:done="0"/>
  <w15:commentEx w15:paraId="26F6977E" w15:done="0"/>
  <w15:commentEx w15:paraId="734BA0E0" w15:done="0"/>
  <w15:commentEx w15:paraId="4C721267" w15:done="0"/>
  <w15:commentEx w15:paraId="453B72BD" w15:paraIdParent="4C721267" w15:done="0"/>
  <w15:commentEx w15:paraId="0C2DAE79" w15:done="0"/>
  <w15:commentEx w15:paraId="0E3A8935" w15:done="1"/>
  <w15:commentEx w15:paraId="07FDD2FA" w15:paraIdParent="0E3A8935" w15:done="1"/>
  <w15:commentEx w15:paraId="1545369D" w15:done="1"/>
  <w15:commentEx w15:paraId="199C033B" w15:paraIdParent="1545369D" w15:done="1"/>
  <w15:commentEx w15:paraId="02AD55BE" w15:done="0"/>
  <w15:commentEx w15:paraId="22858F81" w15:done="0"/>
  <w15:commentEx w15:paraId="1151F9D6" w15:paraIdParent="22858F81" w15:done="0"/>
  <w15:commentEx w15:paraId="4B148AB9" w15:done="0"/>
  <w15:commentEx w15:paraId="6AE22448" w15:done="1"/>
  <w15:commentEx w15:paraId="7654BD86" w15:done="1"/>
  <w15:commentEx w15:paraId="464C697B" w15:done="0"/>
  <w15:commentEx w15:paraId="6446DE62" w15:done="0"/>
  <w15:commentEx w15:paraId="03D5DE20" w15:done="1"/>
  <w15:commentEx w15:paraId="6FD43379" w15:done="0"/>
  <w15:commentEx w15:paraId="4C076B22" w15:done="0"/>
  <w15:commentEx w15:paraId="4425CCB6" w15:done="0"/>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752" w16cex:dateUtc="2023-06-26T22:28:00Z"/>
  <w16cex:commentExtensible w16cex:durableId="282C6EC9" w16cex:dateUtc="2023-06-08T19:14:00Z"/>
  <w16cex:commentExtensible w16cex:durableId="282ED704" w16cex:dateUtc="2023-06-10T15:03:00Z"/>
  <w16cex:commentExtensible w16cex:durableId="28445A98" w16cex:dateUtc="2023-06-26T22:42: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453C67" w16cex:dateUtc="2023-06-27T14:45:00Z"/>
  <w16cex:commentExtensible w16cex:durableId="28453D2B" w16cex:dateUtc="2023-06-27T14:49:00Z"/>
  <w16cex:commentExtensible w16cex:durableId="2835B414" w16cex:dateUtc="2023-06-09T16:24:00Z"/>
  <w16cex:commentExtensible w16cex:durableId="282DC64E" w16cex:dateUtc="2023-06-09T19:39:00Z"/>
  <w16cex:commentExtensible w16cex:durableId="2836D63D" w16cex:dateUtc="2023-06-16T16:38:00Z"/>
  <w16cex:commentExtensible w16cex:durableId="28453EA2" w16cex:dateUtc="2023-06-27T14:55:00Z"/>
  <w16cex:commentExtensible w16cex:durableId="28453FBF" w16cex:dateUtc="2023-06-27T15:00: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4543AF" w16cex:dateUtc="2023-06-27T15:17:00Z"/>
  <w16cex:commentExtensible w16cex:durableId="2815CF11" w16cex:dateUtc="2023-05-22T15:22:00Z"/>
  <w16cex:commentExtensible w16cex:durableId="2831AD67" w16cex:dateUtc="2023-06-12T18:42:00Z"/>
  <w16cex:commentExtensible w16cex:durableId="284543C9" w16cex:dateUtc="2023-06-27T15:17:00Z"/>
  <w16cex:commentExtensible w16cex:durableId="284543DD" w16cex:dateUtc="2023-06-27T15:17:00Z"/>
  <w16cex:commentExtensible w16cex:durableId="284550B0" w16cex:dateUtc="2023-06-27T16:1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4546F6" w16cex:dateUtc="2023-06-27T15:31:00Z"/>
  <w16cex:commentExtensible w16cex:durableId="284545F8" w16cex:dateUtc="2023-06-27T15:26:00Z"/>
  <w16cex:commentExtensible w16cex:durableId="2831B0A3" w16cex:dateUtc="2023-06-12T18:56:00Z"/>
  <w16cex:commentExtensible w16cex:durableId="28454623" w16cex:dateUtc="2023-06-27T15:27:00Z"/>
  <w16cex:commentExtensible w16cex:durableId="28344F59" w16cex:dateUtc="2023-06-14T18:38:00Z"/>
  <w16cex:commentExtensible w16cex:durableId="28444AD2" w16cex:dateUtc="2023-06-08T19:23:00Z"/>
  <w16cex:commentExtensible w16cex:durableId="28444AD1" w16cex:dateUtc="2023-06-12T19:06:00Z"/>
  <w16cex:commentExtensible w16cex:durableId="28444B1A" w16cex:dateUtc="2023-06-26T21:36:00Z"/>
  <w16cex:commentExtensible w16cex:durableId="284549BF" w16cex:dateUtc="2023-06-27T15:42:00Z"/>
  <w16cex:commentExtensible w16cex:durableId="284549D2" w16cex:dateUtc="2023-06-27T15:43:00Z"/>
  <w16cex:commentExtensible w16cex:durableId="282C710A" w16cex:dateUtc="2023-06-08T19:23:00Z"/>
  <w16cex:commentExtensible w16cex:durableId="2831B2F6" w16cex:dateUtc="2023-06-12T19:06:00Z"/>
  <w16cex:commentExtensible w16cex:durableId="28454AF2" w16cex:dateUtc="2023-06-27T15:48: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454B70" w16cex:dateUtc="2023-06-27T15:50:00Z"/>
  <w16cex:commentExtensible w16cex:durableId="282C71A5" w16cex:dateUtc="2023-06-08T19:26:00Z"/>
  <w16cex:commentExtensible w16cex:durableId="2831B32C" w16cex:dateUtc="2023-06-12T19:07:00Z"/>
  <w16cex:commentExtensible w16cex:durableId="28454BDE" w16cex:dateUtc="2023-06-27T15:51:00Z"/>
  <w16cex:commentExtensible w16cex:durableId="28286755" w16cex:dateUtc="2023-06-05T17:53:00Z"/>
  <w16cex:commentExtensible w16cex:durableId="2831B2E0" w16cex:dateUtc="2023-06-12T19:06:00Z"/>
  <w16cex:commentExtensible w16cex:durableId="28454C1B" w16cex:dateUtc="2023-06-27T15:52:00Z"/>
  <w16cex:commentExtensible w16cex:durableId="28454C8F" w16cex:dateUtc="2023-06-27T15:54:00Z"/>
  <w16cex:commentExtensible w16cex:durableId="282C8695" w16cex:dateUtc="2023-06-08T20:55:00Z"/>
  <w16cex:commentExtensible w16cex:durableId="2845508E" w16cex:dateUtc="2023-06-27T16:11:00Z"/>
  <w16cex:commentExtensible w16cex:durableId="28454FDD" w16cex:dateUtc="2023-06-27T16:09:00Z"/>
  <w16cex:commentExtensible w16cex:durableId="28455037" w16cex:dateUtc="2023-06-27T16:10: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4E14E9" w16cid:durableId="28445752"/>
  <w16cid:commentId w16cid:paraId="546C921C" w16cid:durableId="282C6EC9"/>
  <w16cid:commentId w16cid:paraId="4463E5F7" w16cid:durableId="282ED704"/>
  <w16cid:commentId w16cid:paraId="2A05947F" w16cid:durableId="28445A98"/>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3B765766" w16cid:durableId="28453C67"/>
  <w16cid:commentId w16cid:paraId="77F9B16E" w16cid:durableId="28453D2B"/>
  <w16cid:commentId w16cid:paraId="5AD2C03C" w16cid:durableId="2835B414"/>
  <w16cid:commentId w16cid:paraId="664E8A31" w16cid:durableId="282DC64E"/>
  <w16cid:commentId w16cid:paraId="22E1C4A2" w16cid:durableId="2836D63D"/>
  <w16cid:commentId w16cid:paraId="35F80A33" w16cid:durableId="28453EA2"/>
  <w16cid:commentId w16cid:paraId="479278FF" w16cid:durableId="28453FBF"/>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8CB1D27" w16cid:durableId="284543AF"/>
  <w16cid:commentId w16cid:paraId="71E168D6" w16cid:durableId="2815CF11"/>
  <w16cid:commentId w16cid:paraId="5F728476" w16cid:durableId="2831AD67"/>
  <w16cid:commentId w16cid:paraId="428A6E49" w16cid:durableId="284543C9"/>
  <w16cid:commentId w16cid:paraId="1134590B" w16cid:durableId="284543DD"/>
  <w16cid:commentId w16cid:paraId="787CA8F2" w16cid:durableId="284550B0"/>
  <w16cid:commentId w16cid:paraId="62D403C9" w16cid:durableId="2831AF6B"/>
  <w16cid:commentId w16cid:paraId="7985EC9B" w16cid:durableId="2831AF41"/>
  <w16cid:commentId w16cid:paraId="66B7AE48" w16cid:durableId="28344EFD"/>
  <w16cid:commentId w16cid:paraId="0FDC7383" w16cid:durableId="284546F6"/>
  <w16cid:commentId w16cid:paraId="4B4B7E7F" w16cid:durableId="284545F8"/>
  <w16cid:commentId w16cid:paraId="78FE7F24" w16cid:durableId="2831B0A3"/>
  <w16cid:commentId w16cid:paraId="429EE313" w16cid:durableId="28454623"/>
  <w16cid:commentId w16cid:paraId="4960F905" w16cid:durableId="28344F59"/>
  <w16cid:commentId w16cid:paraId="29FEF43D" w16cid:durableId="28444AD2"/>
  <w16cid:commentId w16cid:paraId="34EC841B" w16cid:durableId="28444AD1"/>
  <w16cid:commentId w16cid:paraId="7A7A4261" w16cid:durableId="28444B1A"/>
  <w16cid:commentId w16cid:paraId="26F6977E" w16cid:durableId="284549BF"/>
  <w16cid:commentId w16cid:paraId="734BA0E0" w16cid:durableId="284549D2"/>
  <w16cid:commentId w16cid:paraId="4C721267" w16cid:durableId="282C710A"/>
  <w16cid:commentId w16cid:paraId="453B72BD" w16cid:durableId="2831B2F6"/>
  <w16cid:commentId w16cid:paraId="0C2DAE79" w16cid:durableId="28454AF2"/>
  <w16cid:commentId w16cid:paraId="0E3A8935" w16cid:durableId="282C7137"/>
  <w16cid:commentId w16cid:paraId="07FDD2FA" w16cid:durableId="2831B1BC"/>
  <w16cid:commentId w16cid:paraId="1545369D" w16cid:durableId="2816016F"/>
  <w16cid:commentId w16cid:paraId="199C033B" w16cid:durableId="2831B1F3"/>
  <w16cid:commentId w16cid:paraId="02AD55BE" w16cid:durableId="28454B70"/>
  <w16cid:commentId w16cid:paraId="22858F81" w16cid:durableId="282C71A5"/>
  <w16cid:commentId w16cid:paraId="1151F9D6" w16cid:durableId="2831B32C"/>
  <w16cid:commentId w16cid:paraId="4B148AB9" w16cid:durableId="28454BDE"/>
  <w16cid:commentId w16cid:paraId="6AE22448" w16cid:durableId="28286755"/>
  <w16cid:commentId w16cid:paraId="7654BD86" w16cid:durableId="2831B2E0"/>
  <w16cid:commentId w16cid:paraId="464C697B" w16cid:durableId="28454C1B"/>
  <w16cid:commentId w16cid:paraId="6446DE62" w16cid:durableId="28454C8F"/>
  <w16cid:commentId w16cid:paraId="03D5DE20" w16cid:durableId="282C8695"/>
  <w16cid:commentId w16cid:paraId="6FD43379" w16cid:durableId="2845508E"/>
  <w16cid:commentId w16cid:paraId="4C076B22" w16cid:durableId="28454FDD"/>
  <w16cid:commentId w16cid:paraId="4425CCB6" w16cid:durableId="28455037"/>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9FC5" w14:textId="77777777" w:rsidR="009B1E1E" w:rsidRDefault="009B1E1E" w:rsidP="00907F42">
      <w:r>
        <w:separator/>
      </w:r>
    </w:p>
  </w:endnote>
  <w:endnote w:type="continuationSeparator" w:id="0">
    <w:p w14:paraId="644F4228" w14:textId="77777777" w:rsidR="009B1E1E" w:rsidRDefault="009B1E1E"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215FD" w14:textId="77777777" w:rsidR="009B1E1E" w:rsidRDefault="009B1E1E" w:rsidP="00907F42">
      <w:r>
        <w:separator/>
      </w:r>
    </w:p>
  </w:footnote>
  <w:footnote w:type="continuationSeparator" w:id="0">
    <w:p w14:paraId="59697523" w14:textId="77777777" w:rsidR="009B1E1E" w:rsidRDefault="009B1E1E"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onatan Grad">
    <w15:presenceInfo w15:providerId="Windows Live" w15:userId="6cea77d0f90452b1"/>
  </w15:person>
  <w15:person w15:author="Kline, Madeleine">
    <w15:presenceInfo w15:providerId="AD" w15:userId="S::madeleine.kline@wyss.harvard.edu::92d280e3-0671-4885-8047-78319f34164b"/>
  </w15:person>
  <w15:person w15:author="Kline, Madeleine [2]">
    <w15:presenceInfo w15:providerId="AD" w15:userId="S::madeleine_kline@hms.harvard.edu::92d280e3-0671-4885-8047-78319f34164b"/>
  </w15:person>
  <w15:person w15:author="Kissler, Stephen">
    <w15:presenceInfo w15:providerId="AD" w15:userId="S::skissler@hsph.harvard.edu::6d6d8111-ab84-4fea-9625-44bff0d7e0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4BCA"/>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560B"/>
    <w:rsid w:val="000A62B7"/>
    <w:rsid w:val="000B14D3"/>
    <w:rsid w:val="000C1907"/>
    <w:rsid w:val="000C3FEE"/>
    <w:rsid w:val="000C4B48"/>
    <w:rsid w:val="000C6371"/>
    <w:rsid w:val="000D21BF"/>
    <w:rsid w:val="000D5DE6"/>
    <w:rsid w:val="000D7001"/>
    <w:rsid w:val="000E12F2"/>
    <w:rsid w:val="000E4799"/>
    <w:rsid w:val="000F1028"/>
    <w:rsid w:val="000F2F07"/>
    <w:rsid w:val="000F598A"/>
    <w:rsid w:val="00103FBD"/>
    <w:rsid w:val="001061C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0418"/>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295A"/>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14F6"/>
    <w:rsid w:val="00254EDC"/>
    <w:rsid w:val="00255957"/>
    <w:rsid w:val="00257D0F"/>
    <w:rsid w:val="00260D2E"/>
    <w:rsid w:val="00262EDA"/>
    <w:rsid w:val="00263921"/>
    <w:rsid w:val="00274E1F"/>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259"/>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35E32"/>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306"/>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2E96"/>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3755"/>
    <w:rsid w:val="00474F73"/>
    <w:rsid w:val="004760FB"/>
    <w:rsid w:val="004770C7"/>
    <w:rsid w:val="004773A4"/>
    <w:rsid w:val="00480350"/>
    <w:rsid w:val="00485BF9"/>
    <w:rsid w:val="004876DB"/>
    <w:rsid w:val="004877EE"/>
    <w:rsid w:val="004900FA"/>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F3FD1"/>
    <w:rsid w:val="004F41FA"/>
    <w:rsid w:val="004F45B5"/>
    <w:rsid w:val="005003F9"/>
    <w:rsid w:val="005053D8"/>
    <w:rsid w:val="0051348B"/>
    <w:rsid w:val="00514BAB"/>
    <w:rsid w:val="005151D1"/>
    <w:rsid w:val="00516CAA"/>
    <w:rsid w:val="005178EF"/>
    <w:rsid w:val="00520D5A"/>
    <w:rsid w:val="005247ED"/>
    <w:rsid w:val="00524A71"/>
    <w:rsid w:val="00524B00"/>
    <w:rsid w:val="00527147"/>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070A3"/>
    <w:rsid w:val="00611C04"/>
    <w:rsid w:val="00612178"/>
    <w:rsid w:val="0061352F"/>
    <w:rsid w:val="00617686"/>
    <w:rsid w:val="006177F5"/>
    <w:rsid w:val="0062298B"/>
    <w:rsid w:val="00625D5C"/>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191B"/>
    <w:rsid w:val="00674310"/>
    <w:rsid w:val="00683790"/>
    <w:rsid w:val="0068661D"/>
    <w:rsid w:val="00691283"/>
    <w:rsid w:val="00691471"/>
    <w:rsid w:val="0069294A"/>
    <w:rsid w:val="0069375C"/>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4BB1"/>
    <w:rsid w:val="006D6C9D"/>
    <w:rsid w:val="006D7AE3"/>
    <w:rsid w:val="006E22E5"/>
    <w:rsid w:val="006E4596"/>
    <w:rsid w:val="006F5F2E"/>
    <w:rsid w:val="00700654"/>
    <w:rsid w:val="00701669"/>
    <w:rsid w:val="007020D0"/>
    <w:rsid w:val="0071100F"/>
    <w:rsid w:val="00711C39"/>
    <w:rsid w:val="00720E0F"/>
    <w:rsid w:val="00722B7A"/>
    <w:rsid w:val="00724A7F"/>
    <w:rsid w:val="00725131"/>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64D"/>
    <w:rsid w:val="00821C05"/>
    <w:rsid w:val="00821E20"/>
    <w:rsid w:val="00824E96"/>
    <w:rsid w:val="00825F50"/>
    <w:rsid w:val="00826C9B"/>
    <w:rsid w:val="00827C5A"/>
    <w:rsid w:val="00832C9F"/>
    <w:rsid w:val="00834900"/>
    <w:rsid w:val="00836930"/>
    <w:rsid w:val="008375C0"/>
    <w:rsid w:val="008379DD"/>
    <w:rsid w:val="00841757"/>
    <w:rsid w:val="008428F8"/>
    <w:rsid w:val="008439DA"/>
    <w:rsid w:val="0084467C"/>
    <w:rsid w:val="008557E3"/>
    <w:rsid w:val="00861371"/>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3F"/>
    <w:rsid w:val="00943181"/>
    <w:rsid w:val="0094376E"/>
    <w:rsid w:val="0094581F"/>
    <w:rsid w:val="00945888"/>
    <w:rsid w:val="009504A3"/>
    <w:rsid w:val="00952A25"/>
    <w:rsid w:val="0096020B"/>
    <w:rsid w:val="009712B0"/>
    <w:rsid w:val="0097146C"/>
    <w:rsid w:val="00975217"/>
    <w:rsid w:val="00976540"/>
    <w:rsid w:val="00984DD9"/>
    <w:rsid w:val="009853D1"/>
    <w:rsid w:val="00985BA6"/>
    <w:rsid w:val="00990983"/>
    <w:rsid w:val="00991C68"/>
    <w:rsid w:val="009A32D8"/>
    <w:rsid w:val="009A4F36"/>
    <w:rsid w:val="009B1352"/>
    <w:rsid w:val="009B1E1E"/>
    <w:rsid w:val="009B7629"/>
    <w:rsid w:val="009C0729"/>
    <w:rsid w:val="009C2923"/>
    <w:rsid w:val="009C3F5E"/>
    <w:rsid w:val="009C54A3"/>
    <w:rsid w:val="009D31BF"/>
    <w:rsid w:val="009D3297"/>
    <w:rsid w:val="009D71FB"/>
    <w:rsid w:val="009E027B"/>
    <w:rsid w:val="009E0E8F"/>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082E"/>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2389"/>
    <w:rsid w:val="00B04533"/>
    <w:rsid w:val="00B07833"/>
    <w:rsid w:val="00B10F33"/>
    <w:rsid w:val="00B113C2"/>
    <w:rsid w:val="00B21BA7"/>
    <w:rsid w:val="00B2573F"/>
    <w:rsid w:val="00B31A4F"/>
    <w:rsid w:val="00B34BFA"/>
    <w:rsid w:val="00B34FB0"/>
    <w:rsid w:val="00B36CC7"/>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3EC1"/>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3AE5"/>
    <w:rsid w:val="00C1595A"/>
    <w:rsid w:val="00C23EE3"/>
    <w:rsid w:val="00C27601"/>
    <w:rsid w:val="00C32808"/>
    <w:rsid w:val="00C35F23"/>
    <w:rsid w:val="00C376A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764E6"/>
    <w:rsid w:val="00C92D01"/>
    <w:rsid w:val="00C93A2C"/>
    <w:rsid w:val="00C952A0"/>
    <w:rsid w:val="00CA119E"/>
    <w:rsid w:val="00CA4693"/>
    <w:rsid w:val="00CA5A9D"/>
    <w:rsid w:val="00CA6E2D"/>
    <w:rsid w:val="00CA761F"/>
    <w:rsid w:val="00CA7A0B"/>
    <w:rsid w:val="00CA7B69"/>
    <w:rsid w:val="00CB180A"/>
    <w:rsid w:val="00CB7B3E"/>
    <w:rsid w:val="00CC3200"/>
    <w:rsid w:val="00CC7969"/>
    <w:rsid w:val="00CD6788"/>
    <w:rsid w:val="00CE13F8"/>
    <w:rsid w:val="00CE2CA6"/>
    <w:rsid w:val="00CE69DC"/>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37EA"/>
    <w:rsid w:val="00D3681C"/>
    <w:rsid w:val="00D370BB"/>
    <w:rsid w:val="00D37111"/>
    <w:rsid w:val="00D375D6"/>
    <w:rsid w:val="00D43110"/>
    <w:rsid w:val="00D55E7E"/>
    <w:rsid w:val="00D57046"/>
    <w:rsid w:val="00D57180"/>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97BC6"/>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C755A"/>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3A78"/>
    <w:rsid w:val="00E6582C"/>
    <w:rsid w:val="00E6591D"/>
    <w:rsid w:val="00E6593F"/>
    <w:rsid w:val="00E67A16"/>
    <w:rsid w:val="00E703DE"/>
    <w:rsid w:val="00E72A8D"/>
    <w:rsid w:val="00E75D58"/>
    <w:rsid w:val="00E77453"/>
    <w:rsid w:val="00E8040F"/>
    <w:rsid w:val="00E8076A"/>
    <w:rsid w:val="00E91EA6"/>
    <w:rsid w:val="00E92F4C"/>
    <w:rsid w:val="00E943E2"/>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4E72"/>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22E92"/>
    <w:rsid w:val="00F30587"/>
    <w:rsid w:val="00F3182A"/>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853BF"/>
    <w:rsid w:val="00F90C78"/>
    <w:rsid w:val="00F93D5B"/>
    <w:rsid w:val="00FA3AEB"/>
    <w:rsid w:val="00FA462A"/>
    <w:rsid w:val="00FA5928"/>
    <w:rsid w:val="00FA5E7A"/>
    <w:rsid w:val="00FA7E19"/>
    <w:rsid w:val="00FB26B7"/>
    <w:rsid w:val="00FB2E23"/>
    <w:rsid w:val="00FB32CB"/>
    <w:rsid w:val="00FB4778"/>
    <w:rsid w:val="00FC086B"/>
    <w:rsid w:val="00FC324D"/>
    <w:rsid w:val="00FC3D37"/>
    <w:rsid w:val="00FC5FF0"/>
    <w:rsid w:val="00FD34FC"/>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30.png"/><Relationship Id="rId35" Type="http://schemas.openxmlformats.org/officeDocument/2006/relationships/image" Target="media/image21.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36</Pages>
  <Words>13801</Words>
  <Characters>78671</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Yonatan Grad</cp:lastModifiedBy>
  <cp:revision>14</cp:revision>
  <dcterms:created xsi:type="dcterms:W3CDTF">2023-06-26T22:25:00Z</dcterms:created>
  <dcterms:modified xsi:type="dcterms:W3CDTF">2023-06-27T16:12:00Z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id="kn65ADs5"/&gt;&lt;style id="http://www.zotero.org/styles/cell" hasBibliography="1" bibliographyStyleHasBeenSet="1"/&gt;&lt;prefs&gt;&lt;pref name="fieldType" value="Field"/&gt;&lt;/prefs&gt;&lt;/data&gt;</vt:lpwstr>
  </property>
</Properties>
</file>