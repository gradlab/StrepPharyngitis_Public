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C36B5" w14:textId="4271BF75" w:rsidR="00AE29F8" w:rsidRDefault="00AE29F8" w:rsidP="00D9004F">
      <w:pPr>
        <w:jc w:val="center"/>
        <w:rPr>
          <w:rFonts w:eastAsia="Times New Roman" w:cstheme="minorHAnsi"/>
          <w:b/>
          <w:bCs/>
          <w:color w:val="000000"/>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7AE22241" w14:textId="35332979" w:rsidR="00770B8B" w:rsidRDefault="00770B8B" w:rsidP="00D9004F">
      <w:pPr>
        <w:jc w:val="center"/>
        <w:rPr>
          <w:rFonts w:eastAsia="Times New Roman" w:cstheme="minorHAnsi"/>
          <w:color w:val="000000"/>
          <w:vertAlign w:val="superscript"/>
        </w:rPr>
      </w:pPr>
      <w:r>
        <w:rPr>
          <w:rFonts w:eastAsia="Times New Roman" w:cstheme="minorHAnsi"/>
          <w:color w:val="000000"/>
        </w:rPr>
        <w:t>Madeleine C. Kline</w:t>
      </w:r>
      <w:r>
        <w:rPr>
          <w:rFonts w:eastAsia="Times New Roman" w:cstheme="minorHAnsi"/>
          <w:color w:val="000000"/>
          <w:vertAlign w:val="superscript"/>
        </w:rPr>
        <w:t>1,2</w:t>
      </w:r>
      <w:r>
        <w:rPr>
          <w:rFonts w:eastAsia="Times New Roman" w:cstheme="minorHAnsi"/>
          <w:color w:val="000000"/>
        </w:rPr>
        <w:t>, Stephen M. Kissler</w:t>
      </w:r>
      <w:r>
        <w:rPr>
          <w:rFonts w:eastAsia="Times New Roman" w:cstheme="minorHAnsi"/>
          <w:color w:val="000000"/>
          <w:vertAlign w:val="superscript"/>
        </w:rPr>
        <w:t>1,2</w:t>
      </w:r>
      <w:r w:rsidR="00D95100">
        <w:rPr>
          <w:rFonts w:eastAsia="Times New Roman" w:cstheme="minorHAnsi"/>
          <w:color w:val="000000"/>
          <w:vertAlign w:val="superscript"/>
        </w:rPr>
        <w:t>,3</w:t>
      </w:r>
      <w:r>
        <w:rPr>
          <w:rFonts w:eastAsia="Times New Roman" w:cstheme="minorHAnsi"/>
          <w:color w:val="000000"/>
        </w:rPr>
        <w:t>, Lilith K. Whittles</w:t>
      </w:r>
      <w:r>
        <w:rPr>
          <w:rFonts w:eastAsia="Times New Roman" w:cstheme="minorHAnsi"/>
          <w:color w:val="000000"/>
          <w:vertAlign w:val="superscript"/>
        </w:rPr>
        <w:t>4</w:t>
      </w:r>
      <w:r>
        <w:rPr>
          <w:rFonts w:eastAsia="Times New Roman" w:cstheme="minorHAnsi"/>
          <w:color w:val="000000"/>
        </w:rPr>
        <w:t>, Michael L. Barnett</w:t>
      </w:r>
      <w:r>
        <w:rPr>
          <w:rFonts w:eastAsia="Times New Roman" w:cstheme="minorHAnsi"/>
          <w:color w:val="000000"/>
          <w:vertAlign w:val="superscript"/>
        </w:rPr>
        <w:t>5</w:t>
      </w:r>
      <w:r w:rsidR="00ED7A3F">
        <w:rPr>
          <w:rFonts w:eastAsia="Times New Roman" w:cstheme="minorHAnsi"/>
          <w:color w:val="000000"/>
          <w:vertAlign w:val="superscript"/>
        </w:rPr>
        <w:t>,6</w:t>
      </w:r>
      <w:r>
        <w:rPr>
          <w:rFonts w:eastAsia="Times New Roman" w:cstheme="minorHAnsi"/>
          <w:color w:val="000000"/>
        </w:rPr>
        <w:t>, Yonatan H. Grad</w:t>
      </w:r>
      <w:r>
        <w:rPr>
          <w:rFonts w:eastAsia="Times New Roman" w:cstheme="minorHAnsi"/>
          <w:color w:val="000000"/>
          <w:vertAlign w:val="superscript"/>
        </w:rPr>
        <w:t>1,2,</w:t>
      </w:r>
      <w:r w:rsidR="00ED7A3F">
        <w:rPr>
          <w:rFonts w:eastAsia="Times New Roman" w:cstheme="minorHAnsi"/>
          <w:color w:val="000000"/>
          <w:vertAlign w:val="superscript"/>
        </w:rPr>
        <w:t>7</w:t>
      </w:r>
    </w:p>
    <w:p w14:paraId="72A33FDE" w14:textId="21A04FAD" w:rsidR="00770B8B" w:rsidRDefault="00770B8B" w:rsidP="00770B8B">
      <w:pPr>
        <w:pStyle w:val="ListParagraph"/>
        <w:numPr>
          <w:ilvl w:val="0"/>
          <w:numId w:val="26"/>
        </w:numPr>
        <w:rPr>
          <w:rFonts w:eastAsia="Times New Roman" w:cstheme="minorHAnsi"/>
        </w:rPr>
      </w:pPr>
      <w:r>
        <w:rPr>
          <w:rFonts w:eastAsia="Times New Roman" w:cstheme="minorHAnsi"/>
        </w:rPr>
        <w:t>Department of Immunology and Infectious Diseases, Harvard T.H. Chan School of Public Health, Boston, MA</w:t>
      </w:r>
      <w:r w:rsidR="00ED7A3F">
        <w:rPr>
          <w:rFonts w:eastAsia="Times New Roman" w:cstheme="minorHAnsi"/>
        </w:rPr>
        <w:t>, USA</w:t>
      </w:r>
    </w:p>
    <w:p w14:paraId="54B94647" w14:textId="0800651E" w:rsidR="00770B8B" w:rsidRDefault="00770B8B" w:rsidP="00770B8B">
      <w:pPr>
        <w:pStyle w:val="ListParagraph"/>
        <w:numPr>
          <w:ilvl w:val="0"/>
          <w:numId w:val="26"/>
        </w:numPr>
        <w:rPr>
          <w:rFonts w:eastAsia="Times New Roman" w:cstheme="minorHAnsi"/>
        </w:rPr>
      </w:pPr>
      <w:r>
        <w:rPr>
          <w:rFonts w:eastAsia="Times New Roman" w:cstheme="minorHAnsi"/>
        </w:rPr>
        <w:t>Center for Communicable Disease Dynamics, Harvard T.H. Chan School of Public Health, Boston, MA</w:t>
      </w:r>
      <w:r w:rsidR="00ED7A3F">
        <w:rPr>
          <w:rFonts w:eastAsia="Times New Roman" w:cstheme="minorHAnsi"/>
        </w:rPr>
        <w:t>, USA</w:t>
      </w:r>
    </w:p>
    <w:p w14:paraId="10B8F84D" w14:textId="09323D1D" w:rsidR="00D95100" w:rsidRDefault="00D95100" w:rsidP="00770B8B">
      <w:pPr>
        <w:pStyle w:val="ListParagraph"/>
        <w:numPr>
          <w:ilvl w:val="0"/>
          <w:numId w:val="26"/>
        </w:numPr>
        <w:rPr>
          <w:rFonts w:eastAsia="Times New Roman" w:cstheme="minorHAnsi"/>
        </w:rPr>
      </w:pPr>
      <w:r>
        <w:rPr>
          <w:rFonts w:eastAsia="Times New Roman" w:cstheme="minorHAnsi"/>
        </w:rPr>
        <w:t>Department of Computer Science, University of Colorado Boulder, Boulder, CO, USA</w:t>
      </w:r>
    </w:p>
    <w:p w14:paraId="453A7027" w14:textId="77777777" w:rsidR="00ED7A3F" w:rsidRPr="00ED7A3F" w:rsidRDefault="00ED7A3F" w:rsidP="00770B8B">
      <w:pPr>
        <w:pStyle w:val="ListParagraph"/>
        <w:numPr>
          <w:ilvl w:val="0"/>
          <w:numId w:val="26"/>
        </w:numPr>
        <w:rPr>
          <w:rFonts w:eastAsia="Times New Roman" w:cstheme="minorHAnsi"/>
          <w:color w:val="000000" w:themeColor="text1"/>
        </w:rPr>
      </w:pPr>
      <w:r w:rsidRPr="00ED7A3F">
        <w:rPr>
          <w:rFonts w:ascii="Calibri" w:hAnsi="Calibri" w:cs="Calibri"/>
          <w:color w:val="000000" w:themeColor="text1"/>
        </w:rPr>
        <w:t>MRC Centre for Global Infectious Disease Analysis and NIHR Health Protection Research Unit in Modelling and Health Economics, School of Public Health, Imperial College London, Norfolk Place, London, W2 1PG, UK</w:t>
      </w:r>
    </w:p>
    <w:p w14:paraId="5A27B1E6" w14:textId="080BBC10" w:rsidR="00770B8B" w:rsidRDefault="00770B8B" w:rsidP="00770B8B">
      <w:pPr>
        <w:pStyle w:val="ListParagraph"/>
        <w:numPr>
          <w:ilvl w:val="0"/>
          <w:numId w:val="26"/>
        </w:numPr>
        <w:rPr>
          <w:rFonts w:eastAsia="Times New Roman" w:cstheme="minorHAnsi"/>
        </w:rPr>
      </w:pPr>
      <w:r>
        <w:rPr>
          <w:rFonts w:eastAsia="Times New Roman" w:cstheme="minorHAnsi"/>
        </w:rPr>
        <w:t>Department of Health Policy and Management, Harvard T.H. Chan School of Public Health</w:t>
      </w:r>
    </w:p>
    <w:p w14:paraId="6797DA5F" w14:textId="58DDFF40" w:rsidR="00ED7A3F" w:rsidRDefault="00ED7A3F" w:rsidP="00AE29F8">
      <w:pPr>
        <w:pStyle w:val="ListParagraph"/>
        <w:numPr>
          <w:ilvl w:val="0"/>
          <w:numId w:val="26"/>
        </w:numPr>
        <w:rPr>
          <w:rFonts w:eastAsia="Times New Roman" w:cstheme="minorHAnsi"/>
        </w:rPr>
      </w:pPr>
      <w:r>
        <w:rPr>
          <w:rFonts w:eastAsia="Times New Roman" w:cstheme="minorHAnsi"/>
        </w:rPr>
        <w:t>Division of General Internal Medicine and Primary Care, Brigham and Women’s Hospital, Harvard Medical School, Boston, MA, USA</w:t>
      </w:r>
    </w:p>
    <w:p w14:paraId="36DE45F7" w14:textId="2DEA7A00" w:rsidR="00ED7A3F" w:rsidRPr="00ED7A3F" w:rsidRDefault="00ED7A3F" w:rsidP="00AE29F8">
      <w:pPr>
        <w:pStyle w:val="ListParagraph"/>
        <w:numPr>
          <w:ilvl w:val="0"/>
          <w:numId w:val="26"/>
        </w:numPr>
        <w:rPr>
          <w:rFonts w:eastAsia="Times New Roman" w:cstheme="minorHAnsi"/>
        </w:rPr>
      </w:pPr>
      <w:r>
        <w:rPr>
          <w:rFonts w:eastAsia="Times New Roman" w:cstheme="minorHAnsi"/>
        </w:rPr>
        <w:t xml:space="preserve">Division of Infectious Diseases, Brigham and Women’s Hospital, Harvard Medical School, Boston, MA, </w:t>
      </w:r>
      <w:commentRangeStart w:id="0"/>
      <w:r>
        <w:rPr>
          <w:rFonts w:eastAsia="Times New Roman" w:cstheme="minorHAnsi"/>
        </w:rPr>
        <w:t>USA</w:t>
      </w:r>
      <w:commentRangeEnd w:id="0"/>
      <w:r w:rsidR="00D95100">
        <w:rPr>
          <w:rStyle w:val="CommentReference"/>
        </w:rPr>
        <w:commentReference w:id="0"/>
      </w:r>
    </w:p>
    <w:p w14:paraId="32FEC843" w14:textId="77777777" w:rsidR="00117B0D" w:rsidRDefault="00117B0D">
      <w:pPr>
        <w:rPr>
          <w:b/>
          <w:bCs/>
        </w:rPr>
      </w:pPr>
    </w:p>
    <w:p w14:paraId="6AB96B36" w14:textId="77777777" w:rsidR="00132892" w:rsidRDefault="00132892" w:rsidP="00132892">
      <w:pPr>
        <w:rPr>
          <w:rFonts w:eastAsia="Times New Roman" w:cstheme="minorHAnsi"/>
        </w:rPr>
      </w:pPr>
    </w:p>
    <w:p w14:paraId="6652E416" w14:textId="77777777" w:rsidR="00132892" w:rsidRDefault="00132892" w:rsidP="00132892">
      <w:pPr>
        <w:rPr>
          <w:rFonts w:eastAsia="Times New Roman" w:cstheme="minorHAnsi"/>
        </w:rPr>
      </w:pPr>
      <w:r>
        <w:rPr>
          <w:rFonts w:eastAsia="Times New Roman" w:cstheme="minorHAnsi"/>
        </w:rPr>
        <w:t>Corresponding author: (name, address, email address)</w:t>
      </w:r>
    </w:p>
    <w:p w14:paraId="1505084C" w14:textId="77777777" w:rsidR="00132892" w:rsidRDefault="00132892" w:rsidP="00132892">
      <w:pPr>
        <w:rPr>
          <w:rFonts w:eastAsia="Times New Roman" w:cstheme="minorHAnsi"/>
        </w:rPr>
      </w:pPr>
    </w:p>
    <w:p w14:paraId="7D1BF916" w14:textId="77777777" w:rsidR="00132892" w:rsidRDefault="00132892" w:rsidP="00132892">
      <w:pPr>
        <w:rPr>
          <w:rFonts w:eastAsia="Times New Roman" w:cstheme="minorHAnsi"/>
        </w:rPr>
      </w:pPr>
    </w:p>
    <w:p w14:paraId="352FCB03" w14:textId="77777777" w:rsidR="00132892" w:rsidRDefault="00132892" w:rsidP="00132892">
      <w:pPr>
        <w:rPr>
          <w:rFonts w:eastAsia="Times New Roman" w:cstheme="minorHAnsi"/>
        </w:rPr>
      </w:pPr>
      <w:r>
        <w:rPr>
          <w:rFonts w:eastAsia="Times New Roman" w:cstheme="minorHAnsi"/>
        </w:rPr>
        <w:t>Summary: Here we use private insurance claims for streptococcal pharyngitis to show higher disease burden in the South, lower disease burden in the West, and temporal ordering in yearly visit increases starting in the South and progressing outwards to adjacent states.</w:t>
      </w:r>
    </w:p>
    <w:p w14:paraId="6DF1B4E4" w14:textId="77777777" w:rsidR="00117B0D" w:rsidRDefault="00117B0D">
      <w:pPr>
        <w:rPr>
          <w:b/>
          <w:bCs/>
        </w:rPr>
      </w:pPr>
    </w:p>
    <w:p w14:paraId="6F7B99C9" w14:textId="77777777" w:rsidR="00117B0D" w:rsidRDefault="00117B0D">
      <w:pPr>
        <w:rPr>
          <w:b/>
          <w:bCs/>
        </w:rPr>
      </w:pPr>
    </w:p>
    <w:p w14:paraId="684531B9" w14:textId="77777777" w:rsidR="00117B0D" w:rsidRDefault="00117B0D">
      <w:pPr>
        <w:rPr>
          <w:b/>
          <w:bCs/>
        </w:rPr>
      </w:pPr>
    </w:p>
    <w:p w14:paraId="25156708" w14:textId="77777777" w:rsidR="00117B0D" w:rsidRDefault="00117B0D">
      <w:pPr>
        <w:rPr>
          <w:b/>
          <w:bCs/>
        </w:rPr>
      </w:pPr>
    </w:p>
    <w:p w14:paraId="73E50E6D" w14:textId="77777777" w:rsidR="00117B0D" w:rsidRDefault="00117B0D">
      <w:pPr>
        <w:rPr>
          <w:b/>
          <w:bCs/>
        </w:rPr>
      </w:pPr>
    </w:p>
    <w:p w14:paraId="11491A56" w14:textId="77777777" w:rsidR="00117B0D" w:rsidRDefault="00117B0D">
      <w:pPr>
        <w:rPr>
          <w:b/>
          <w:bCs/>
        </w:rPr>
      </w:pPr>
    </w:p>
    <w:p w14:paraId="405F3E14" w14:textId="77777777" w:rsidR="00117B0D" w:rsidRDefault="00117B0D">
      <w:pPr>
        <w:rPr>
          <w:b/>
          <w:bCs/>
        </w:rPr>
      </w:pPr>
    </w:p>
    <w:p w14:paraId="5824F989" w14:textId="77777777" w:rsidR="00117B0D" w:rsidRDefault="00117B0D">
      <w:pPr>
        <w:rPr>
          <w:b/>
          <w:bCs/>
        </w:rPr>
      </w:pPr>
    </w:p>
    <w:p w14:paraId="3B95A9A2" w14:textId="77777777" w:rsidR="00117B0D" w:rsidRDefault="00117B0D">
      <w:pPr>
        <w:rPr>
          <w:b/>
          <w:bCs/>
        </w:rPr>
      </w:pPr>
    </w:p>
    <w:p w14:paraId="4BCCA9B4" w14:textId="77777777" w:rsidR="00117B0D" w:rsidRDefault="00117B0D">
      <w:pPr>
        <w:rPr>
          <w:b/>
          <w:bCs/>
        </w:rPr>
      </w:pPr>
    </w:p>
    <w:p w14:paraId="0699BC2E" w14:textId="77777777" w:rsidR="00117B0D" w:rsidRDefault="00117B0D">
      <w:pPr>
        <w:rPr>
          <w:b/>
          <w:bCs/>
        </w:rPr>
      </w:pPr>
    </w:p>
    <w:p w14:paraId="315A16AA" w14:textId="77777777" w:rsidR="00117B0D" w:rsidRDefault="00117B0D">
      <w:pPr>
        <w:rPr>
          <w:b/>
          <w:bCs/>
        </w:rPr>
      </w:pPr>
    </w:p>
    <w:p w14:paraId="0880BCA0" w14:textId="77777777" w:rsidR="00117B0D" w:rsidRDefault="00117B0D">
      <w:pPr>
        <w:rPr>
          <w:b/>
          <w:bCs/>
        </w:rPr>
      </w:pPr>
    </w:p>
    <w:p w14:paraId="3D733781" w14:textId="77777777" w:rsidR="00117B0D" w:rsidRDefault="00117B0D">
      <w:pPr>
        <w:rPr>
          <w:b/>
          <w:bCs/>
        </w:rPr>
      </w:pPr>
    </w:p>
    <w:p w14:paraId="23052B0E" w14:textId="77777777" w:rsidR="00117B0D" w:rsidRDefault="00117B0D">
      <w:pPr>
        <w:rPr>
          <w:b/>
          <w:bCs/>
        </w:rPr>
      </w:pPr>
    </w:p>
    <w:p w14:paraId="3C231FE0" w14:textId="77777777" w:rsidR="00117B0D" w:rsidRDefault="00117B0D">
      <w:pPr>
        <w:rPr>
          <w:b/>
          <w:bCs/>
        </w:rPr>
      </w:pPr>
    </w:p>
    <w:p w14:paraId="7631EA2E" w14:textId="77777777" w:rsidR="00117B0D" w:rsidRDefault="00117B0D">
      <w:pPr>
        <w:rPr>
          <w:b/>
          <w:bCs/>
        </w:rPr>
      </w:pPr>
    </w:p>
    <w:p w14:paraId="1F014A90" w14:textId="77777777" w:rsidR="00117B0D" w:rsidRDefault="00117B0D">
      <w:pPr>
        <w:rPr>
          <w:b/>
          <w:bCs/>
        </w:rPr>
      </w:pPr>
    </w:p>
    <w:p w14:paraId="496D7746" w14:textId="77777777" w:rsidR="00117B0D" w:rsidRDefault="00117B0D">
      <w:pPr>
        <w:rPr>
          <w:b/>
          <w:bCs/>
        </w:rPr>
      </w:pPr>
    </w:p>
    <w:p w14:paraId="19BB1BE2" w14:textId="09BA4172" w:rsidR="0073533D" w:rsidRDefault="00B10F33">
      <w:pPr>
        <w:rPr>
          <w:b/>
          <w:bCs/>
        </w:rPr>
      </w:pPr>
      <w:commentRangeStart w:id="1"/>
      <w:commentRangeStart w:id="2"/>
      <w:r w:rsidRPr="00B10F33">
        <w:rPr>
          <w:b/>
          <w:bCs/>
        </w:rPr>
        <w:lastRenderedPageBreak/>
        <w:t>ABSTRACT</w:t>
      </w:r>
      <w:commentRangeEnd w:id="1"/>
      <w:r w:rsidR="008E0D5E">
        <w:rPr>
          <w:rStyle w:val="CommentReference"/>
        </w:rPr>
        <w:commentReference w:id="1"/>
      </w:r>
      <w:commentRangeEnd w:id="2"/>
      <w:r w:rsidR="006401EE">
        <w:rPr>
          <w:rStyle w:val="CommentReference"/>
        </w:rPr>
        <w:commentReference w:id="2"/>
      </w:r>
    </w:p>
    <w:p w14:paraId="16E4634E" w14:textId="22018DAE" w:rsidR="00B10F33" w:rsidRPr="004B42BA" w:rsidRDefault="00B10F33">
      <w:pPr>
        <w:rPr>
          <w:u w:val="single"/>
        </w:rPr>
      </w:pPr>
      <w:r w:rsidRPr="004B42BA">
        <w:rPr>
          <w:u w:val="single"/>
        </w:rPr>
        <w:t xml:space="preserve">Background </w:t>
      </w:r>
    </w:p>
    <w:p w14:paraId="5F37E43C" w14:textId="3C88FCDD" w:rsidR="0011327E" w:rsidRDefault="004877EE" w:rsidP="00F30587">
      <w:r>
        <w:t xml:space="preserve">Group A </w:t>
      </w:r>
      <w:r>
        <w:rPr>
          <w:i/>
          <w:iCs/>
        </w:rPr>
        <w:t xml:space="preserve">Streptococcus </w:t>
      </w:r>
      <w:r>
        <w:t xml:space="preserve">(GAS) causes </w:t>
      </w:r>
      <w:r w:rsidR="00F30587" w:rsidRPr="00F30587">
        <w:t xml:space="preserve">an estimated 5.2 million outpatient visits </w:t>
      </w:r>
      <w:r w:rsidR="00F30587">
        <w:t xml:space="preserve">for </w:t>
      </w:r>
      <w:r>
        <w:t>pharyngitis</w:t>
      </w:r>
      <w:r w:rsidR="0077193E">
        <w:t xml:space="preserve"> annually </w:t>
      </w:r>
      <w:r>
        <w:t>in the United States</w:t>
      </w:r>
      <w:r w:rsidR="0082128D">
        <w:t xml:space="preserve"> </w:t>
      </w:r>
      <w:r w:rsidR="00356155">
        <w:t>(U.S.)</w:t>
      </w:r>
      <w:r w:rsidR="0082128D">
        <w:t xml:space="preserve">. While </w:t>
      </w:r>
      <w:r w:rsidR="0077193E">
        <w:t xml:space="preserve">the temporal and geographic patterns of disease caused by </w:t>
      </w:r>
      <w:r w:rsidR="0082128D">
        <w:t>other common respiratory infections</w:t>
      </w:r>
      <w:r w:rsidR="00BC1214">
        <w:t xml:space="preserve"> </w:t>
      </w:r>
      <w:r w:rsidR="00724A7F">
        <w:t xml:space="preserve">across </w:t>
      </w:r>
      <w:r w:rsidR="00356155">
        <w:t>the U.S.</w:t>
      </w:r>
      <w:r w:rsidR="0077193E">
        <w:t xml:space="preserve"> have been described</w:t>
      </w:r>
      <w:r w:rsidR="00356155">
        <w:t xml:space="preserve">, </w:t>
      </w:r>
      <w:r w:rsidR="000E078F">
        <w:t>the corresponding trends in</w:t>
      </w:r>
      <w:r w:rsidR="00356155">
        <w:t xml:space="preserve"> GAS pharyngitis</w:t>
      </w:r>
      <w:r w:rsidR="00836930">
        <w:t xml:space="preserve"> remain unclear</w:t>
      </w:r>
      <w:r w:rsidR="00356155">
        <w:t xml:space="preserve">.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227BD1B9" w:rsidR="00DB5E10" w:rsidRPr="00DB5E10" w:rsidRDefault="00DB5E10">
      <w:r>
        <w:t xml:space="preserve">We </w:t>
      </w:r>
      <w:r w:rsidR="00BE6A03">
        <w:t xml:space="preserve">used outpatient claims data from individuals with private medical insurance between 2010-2018 to quantify </w:t>
      </w:r>
      <w:r>
        <w:t xml:space="preserve">the average number of </w:t>
      </w:r>
      <w:r w:rsidR="00D95100">
        <w:t xml:space="preserve">GAS pharyngitis </w:t>
      </w:r>
      <w:r>
        <w:t>visits</w:t>
      </w:r>
      <w:r w:rsidR="00A62A73">
        <w:t xml:space="preserve"> per </w:t>
      </w:r>
      <w:r w:rsidR="00196842">
        <w:t>person</w:t>
      </w:r>
      <w:r>
        <w:t xml:space="preserve"> across U.S. census regions</w:t>
      </w:r>
      <w:r w:rsidR="00D95100">
        <w:t xml:space="preserve">, </w:t>
      </w:r>
      <w:r>
        <w:t>subregions</w:t>
      </w:r>
      <w:r w:rsidR="00D95100">
        <w:t>,</w:t>
      </w:r>
      <w:r w:rsidR="00BE6A03">
        <w:t xml:space="preserve"> </w:t>
      </w:r>
      <w:r w:rsidR="00D95100">
        <w:t>and states. We evaluated</w:t>
      </w:r>
      <w:r w:rsidR="00BE6A03">
        <w:t xml:space="preserve"> seasonal </w:t>
      </w:r>
      <w:r>
        <w:t>patterns of geographic spread</w:t>
      </w:r>
      <w:r w:rsidR="002A65E2">
        <w:t xml:space="preserve"> and the association between school start</w:t>
      </w:r>
      <w:r w:rsidR="00BE6A03">
        <w:t xml:space="preserve"> dates and the timing of the upward inflexion after the summer nadir in GAS </w:t>
      </w:r>
      <w:r w:rsidR="000E078F">
        <w:t>visits</w:t>
      </w:r>
      <w:r>
        <w:t>.</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5D661BC2" w14:textId="5F237F72" w:rsidR="00DB5E10" w:rsidRPr="00DB5E10" w:rsidRDefault="007E3D88">
      <w:r>
        <w:t xml:space="preserve">The South had </w:t>
      </w:r>
      <w:r w:rsidR="00836930">
        <w:t xml:space="preserve">the most </w:t>
      </w:r>
      <w:r>
        <w:t xml:space="preserve">visits per </w:t>
      </w:r>
      <w:r w:rsidR="00D9004F">
        <w:t xml:space="preserve">person </w:t>
      </w:r>
      <w:r>
        <w:t xml:space="preserve">(yearly average 39.11 visits per 1000 </w:t>
      </w:r>
      <w:r w:rsidR="00601C73">
        <w:t>people</w:t>
      </w:r>
      <w:r>
        <w:t xml:space="preserve">, 95% CI: 36.21-42.01), and the West had </w:t>
      </w:r>
      <w:r w:rsidR="00836930">
        <w:t xml:space="preserve">the fewest </w:t>
      </w:r>
      <w:r>
        <w:t xml:space="preserve">(yearly average 17.63 visits per 1000 </w:t>
      </w:r>
      <w:r w:rsidR="00601C73">
        <w:t>people</w:t>
      </w:r>
      <w:r>
        <w:t xml:space="preserve">, 95% CI: 16.76-18.49). </w:t>
      </w:r>
      <w:r w:rsidR="00B41935">
        <w:t xml:space="preserve">Visits </w:t>
      </w:r>
      <w:r w:rsidR="00CA473D">
        <w:t>increased</w:t>
      </w:r>
      <w:r w:rsidR="00B41935">
        <w:t xml:space="preserve"> earliest in the South</w:t>
      </w:r>
      <w:r w:rsidR="00836930">
        <w:t xml:space="preserve">, </w:t>
      </w:r>
      <w:r w:rsidR="00182521">
        <w:t>and</w:t>
      </w:r>
      <w:r w:rsidR="00836930">
        <w:t xml:space="preserve"> </w:t>
      </w:r>
      <w:r w:rsidR="00DF3E6F">
        <w:t>differences</w:t>
      </w:r>
      <w:r w:rsidR="002514F6">
        <w:t xml:space="preserve"> </w:t>
      </w:r>
      <w:r w:rsidR="00BE6A03">
        <w:t xml:space="preserve">in visits </w:t>
      </w:r>
      <w:r w:rsidR="002514F6">
        <w:t>between the South and other regions</w:t>
      </w:r>
      <w:r w:rsidR="00DF3E6F">
        <w:t xml:space="preserve"> </w:t>
      </w:r>
      <w:r w:rsidR="00182521">
        <w:t xml:space="preserve">were </w:t>
      </w:r>
      <w:r w:rsidR="00DF3E6F">
        <w:t xml:space="preserve">most pronounced </w:t>
      </w:r>
      <w:r>
        <w:t>in the late summer through early winter</w:t>
      </w:r>
      <w:r w:rsidR="00DF3E6F">
        <w:t xml:space="preserve">. </w:t>
      </w:r>
      <w:r w:rsidR="00182521">
        <w:t>V</w:t>
      </w:r>
      <w:r w:rsidR="00DF3E6F">
        <w:t xml:space="preserve">isits peaked earliest in </w:t>
      </w:r>
      <w:r w:rsidR="001E4368">
        <w:t xml:space="preserve">central </w:t>
      </w:r>
      <w:r w:rsidR="00FC5FF0">
        <w:t>s</w:t>
      </w:r>
      <w:r w:rsidR="00DF3E6F">
        <w:t xml:space="preserve">outhern states in </w:t>
      </w:r>
      <w:r>
        <w:t>December to January</w:t>
      </w:r>
      <w:r w:rsidR="00DF3E6F">
        <w:t xml:space="preserve"> </w:t>
      </w:r>
      <w:r w:rsidR="003E1306">
        <w:t xml:space="preserve">and latest </w:t>
      </w:r>
      <w:r w:rsidR="00DF3E6F">
        <w:t>on the coasts in March</w:t>
      </w:r>
      <w:r w:rsidR="00285D35">
        <w:t>.</w:t>
      </w:r>
      <w:r w:rsidR="004130BB">
        <w:t xml:space="preserve"> The onset of the rise in GAS pharyngitis visits correlated </w:t>
      </w:r>
      <w:r w:rsidR="00192B91">
        <w:t>with</w:t>
      </w:r>
      <w:r w:rsidR="004130BB">
        <w:t xml:space="preserve">, but preceded, average school start times. </w:t>
      </w:r>
    </w:p>
    <w:p w14:paraId="1041CF69" w14:textId="77777777" w:rsidR="00DB5E10" w:rsidRPr="004B42BA" w:rsidRDefault="00DB5E10">
      <w:pPr>
        <w:rPr>
          <w:u w:val="single"/>
        </w:rPr>
      </w:pPr>
    </w:p>
    <w:p w14:paraId="7A7FB0BA" w14:textId="5BD57B58" w:rsidR="00B10F33" w:rsidRDefault="00B10F33">
      <w:pPr>
        <w:rPr>
          <w:u w:val="single"/>
        </w:rPr>
      </w:pPr>
      <w:r w:rsidRPr="004B42BA">
        <w:rPr>
          <w:u w:val="single"/>
        </w:rPr>
        <w:t>Conclusions</w:t>
      </w:r>
    </w:p>
    <w:p w14:paraId="60542C67" w14:textId="78A4DCCD" w:rsidR="00335E32" w:rsidRPr="000618E4" w:rsidRDefault="00CA473D">
      <w:r>
        <w:t>T</w:t>
      </w:r>
      <w:r w:rsidR="00192B91">
        <w:t xml:space="preserve">he </w:t>
      </w:r>
      <w:r w:rsidR="004130BB" w:rsidRPr="007435A1">
        <w:t xml:space="preserve">burden and timing of </w:t>
      </w:r>
      <w:r w:rsidR="00192B91">
        <w:t xml:space="preserve">GAS pharyngitis </w:t>
      </w:r>
      <w:r w:rsidR="005515C2">
        <w:t xml:space="preserve">varied </w:t>
      </w:r>
      <w:r w:rsidR="004130BB" w:rsidRPr="007435A1">
        <w:t>across the continental U.S.</w:t>
      </w:r>
      <w:r w:rsidR="005515C2">
        <w:t xml:space="preserve">, with </w:t>
      </w:r>
      <w:r w:rsidR="001E4368">
        <w:t xml:space="preserve">the </w:t>
      </w:r>
      <w:r w:rsidR="005515C2">
        <w:t xml:space="preserve">highest overall rates and earliest start and peak in </w:t>
      </w:r>
      <w:r w:rsidR="001E4368">
        <w:t>visits</w:t>
      </w:r>
      <w:r w:rsidR="005515C2">
        <w:t xml:space="preserve"> in the South.</w:t>
      </w:r>
      <w:r w:rsidR="004130BB" w:rsidRPr="007435A1">
        <w:t xml:space="preserve"> </w:t>
      </w:r>
      <w:r w:rsidR="00285D35">
        <w:t xml:space="preserve">Understanding </w:t>
      </w:r>
      <w:r w:rsidR="0033049E">
        <w:t xml:space="preserve">the drivers of these </w:t>
      </w:r>
      <w:r w:rsidR="00285D35">
        <w:t xml:space="preserve">regional differences in GAS pharyngitis </w:t>
      </w:r>
      <w:r w:rsidR="0033049E">
        <w:t xml:space="preserve">will </w:t>
      </w:r>
      <w:r>
        <w:t>help in</w:t>
      </w:r>
      <w:r w:rsidR="0033049E">
        <w:t xml:space="preserve"> identifying and </w:t>
      </w:r>
      <w:r w:rsidR="00285D35">
        <w:t>target</w:t>
      </w:r>
      <w:r w:rsidR="0033049E">
        <w:t xml:space="preserve">ing </w:t>
      </w:r>
      <w:r w:rsidR="00285D35">
        <w:t>preventi</w:t>
      </w:r>
      <w:r w:rsidR="0033049E">
        <w:t>on</w:t>
      </w:r>
      <w:r w:rsidR="00285D35">
        <w:t xml:space="preserve"> measures. </w:t>
      </w:r>
    </w:p>
    <w:p w14:paraId="7336528F" w14:textId="77777777" w:rsidR="000618E4" w:rsidRDefault="000618E4">
      <w:pPr>
        <w:rPr>
          <w:b/>
          <w:bCs/>
        </w:rPr>
      </w:pPr>
    </w:p>
    <w:p w14:paraId="32A69B09" w14:textId="77777777" w:rsidR="00BC1214" w:rsidRDefault="00BC1214">
      <w:pPr>
        <w:rPr>
          <w:b/>
          <w:bCs/>
        </w:rPr>
      </w:pPr>
    </w:p>
    <w:p w14:paraId="2215F28F" w14:textId="77777777" w:rsidR="00BC1214" w:rsidRDefault="00BC1214">
      <w:pPr>
        <w:rPr>
          <w:b/>
          <w:bCs/>
        </w:rPr>
      </w:pPr>
    </w:p>
    <w:p w14:paraId="4364FCE3" w14:textId="77777777" w:rsidR="00BC1214" w:rsidRDefault="00BC1214">
      <w:pPr>
        <w:rPr>
          <w:b/>
          <w:bCs/>
        </w:rPr>
      </w:pPr>
    </w:p>
    <w:p w14:paraId="3D230E28" w14:textId="77777777" w:rsidR="00BC1214" w:rsidRDefault="00BC1214">
      <w:pPr>
        <w:rPr>
          <w:b/>
          <w:bCs/>
        </w:rPr>
      </w:pPr>
    </w:p>
    <w:p w14:paraId="3448DEA6" w14:textId="77777777" w:rsidR="00BC1214" w:rsidRDefault="00BC1214">
      <w:pPr>
        <w:rPr>
          <w:b/>
          <w:bCs/>
        </w:rPr>
      </w:pPr>
    </w:p>
    <w:p w14:paraId="7E22A14F" w14:textId="77777777" w:rsidR="00BC1214" w:rsidRDefault="00BC1214">
      <w:pPr>
        <w:rPr>
          <w:b/>
          <w:bCs/>
        </w:rPr>
      </w:pPr>
    </w:p>
    <w:p w14:paraId="4992BE74" w14:textId="77777777" w:rsidR="00BC1214" w:rsidRDefault="00BC1214">
      <w:pPr>
        <w:rPr>
          <w:b/>
          <w:bCs/>
        </w:rPr>
      </w:pPr>
    </w:p>
    <w:p w14:paraId="4A30A04A" w14:textId="77777777" w:rsidR="00BC1214" w:rsidRDefault="00BC1214">
      <w:pPr>
        <w:rPr>
          <w:b/>
          <w:bCs/>
        </w:rPr>
      </w:pPr>
    </w:p>
    <w:p w14:paraId="1E51567F" w14:textId="77777777" w:rsidR="00BC1214" w:rsidRDefault="00BC1214">
      <w:pPr>
        <w:rPr>
          <w:b/>
          <w:bCs/>
        </w:rPr>
      </w:pPr>
    </w:p>
    <w:p w14:paraId="62C080AD" w14:textId="77777777" w:rsidR="00BC1214" w:rsidRDefault="00BC1214">
      <w:pPr>
        <w:rPr>
          <w:b/>
          <w:bCs/>
        </w:rPr>
      </w:pPr>
    </w:p>
    <w:p w14:paraId="63592B19" w14:textId="77777777" w:rsidR="00BC1214" w:rsidRDefault="00BC1214">
      <w:pPr>
        <w:rPr>
          <w:b/>
          <w:bCs/>
        </w:rPr>
      </w:pPr>
    </w:p>
    <w:p w14:paraId="43A6961F" w14:textId="77777777" w:rsidR="00BC1214" w:rsidRDefault="00BC1214">
      <w:pPr>
        <w:rPr>
          <w:b/>
          <w:bCs/>
        </w:rPr>
      </w:pPr>
    </w:p>
    <w:p w14:paraId="71A718F7" w14:textId="77777777" w:rsidR="00BC1214" w:rsidRDefault="00BC1214">
      <w:pPr>
        <w:rPr>
          <w:b/>
          <w:bCs/>
        </w:rPr>
      </w:pPr>
    </w:p>
    <w:p w14:paraId="075223F4" w14:textId="77777777" w:rsidR="0027064A" w:rsidRDefault="0027064A">
      <w:pPr>
        <w:rPr>
          <w:b/>
          <w:bCs/>
        </w:rPr>
      </w:pPr>
    </w:p>
    <w:p w14:paraId="50414EB9" w14:textId="77777777" w:rsidR="00BC1214" w:rsidRDefault="00BC1214">
      <w:pPr>
        <w:rPr>
          <w:b/>
          <w:bCs/>
        </w:rPr>
      </w:pPr>
    </w:p>
    <w:p w14:paraId="083624B1" w14:textId="61C150B0" w:rsidR="007A4F37" w:rsidRDefault="00B10F33">
      <w:pPr>
        <w:rPr>
          <w:b/>
          <w:bCs/>
        </w:rPr>
      </w:pPr>
      <w:commentRangeStart w:id="3"/>
      <w:r>
        <w:rPr>
          <w:b/>
          <w:bCs/>
        </w:rPr>
        <w:lastRenderedPageBreak/>
        <w:t>INTRODUCTION</w:t>
      </w:r>
      <w:commentRangeEnd w:id="3"/>
      <w:r w:rsidR="006320BE">
        <w:rPr>
          <w:rStyle w:val="CommentReference"/>
        </w:rPr>
        <w:commentReference w:id="3"/>
      </w:r>
    </w:p>
    <w:p w14:paraId="5A221841" w14:textId="02B9C242" w:rsidR="00802B7E" w:rsidRDefault="00CB180A" w:rsidP="00527090">
      <w:r>
        <w:t xml:space="preserve">Group A </w:t>
      </w:r>
      <w:r>
        <w:rPr>
          <w:i/>
          <w:iCs/>
        </w:rPr>
        <w:t>S</w:t>
      </w:r>
      <w:r w:rsidRPr="00CB180A">
        <w:rPr>
          <w:i/>
          <w:iCs/>
        </w:rPr>
        <w:t>treptococcus</w:t>
      </w:r>
      <w:r w:rsidR="008C5875">
        <w:rPr>
          <w:i/>
          <w:iCs/>
        </w:rPr>
        <w:t xml:space="preserve"> </w:t>
      </w:r>
      <w:r w:rsidR="008C5875">
        <w:t>(GAS</w:t>
      </w:r>
      <w:r w:rsidR="00527090">
        <w:t xml:space="preserve">; </w:t>
      </w:r>
      <w:r>
        <w:rPr>
          <w:i/>
          <w:iCs/>
        </w:rPr>
        <w:t>Streptococcus pyogenes</w:t>
      </w:r>
      <w:r w:rsidR="00527090">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527090">
        <w:t xml:space="preserve"> in the U.S</w:t>
      </w:r>
      <w:r w:rsidR="00C46D26">
        <w:t>.</w:t>
      </w:r>
      <w:r w:rsidR="00231729">
        <w:t xml:space="preserve">, accounting for 5.9% of all outpatient antibiotic prescriptions in children ages 3-9 years </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20-30% 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E44472">
        <w:t>GAS pharyngitis is more common in the winter and spring months,</w:t>
      </w:r>
      <w:r w:rsidR="00E44472">
        <w:fldChar w:fldCharType="begin"/>
      </w:r>
      <w:r w:rsidR="00CF420F">
        <w:instrText xml:space="preserve"> ADDIN ZOTERO_ITEM CSL_CITATION {"citationID":"5Keif7cY","properties":{"formattedCitation":"\\super 2\\uc0\\u8211{}4\\nosupersub{}","plainCitation":"2–4","noteIndex":0},"citationItems":[{"id":1218,"uris":["http://zotero.org/users/4318844/items/KWM8Y7NA"],"itemData":{"id":1218,"type":"webpage","abstract":"Etiology,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F."}],"issued":{"date-parts":[["2022",1,1]]}}},{"id":1624,"uris":["http://zotero.org/users/4318844/items/6VF93KVX"],"itemData":{"id":1624,"type":"article-journal","abstract":"Background: \n          Group A streptococci (GAS) are a major cause of pharyngitis in children. Recently, there were severe GAS outbreaks. The aims of this study were to assess pharyngeal colonization prevalence in healthy children, to assess different diagnostic definitions for GAS pharyngitis and to estimate incidence rates for these infections.\n          Methods: \n          A 2-year longitudinal study was conducted in healthy children in the United States. Pharyngeal swabs were cultured every 3 months for GAS colonization. Serum antistreptolysin O, antideoxyribonuclease B (DNaseB) and antistreptococcal C5a peptidase (SCP) antibody titers were assessed at baseline. When participants developed a sore throat, pharyngeal swabs were collected for rapid antigen detection test (RADT) and culture, and antibody titers were determined in serum samples. A range of case definitions were used for GAS pharyngitis.\n          Results: \n          A total of 422 children 3–12 years old were enrolled (140, 141 and 141 were 3–5, 6–9 and 10–12 years of age, respectively). The overall prevalence of GAS colonization during the study was 48%. Baseline antistreptolysin O, anti-DNaseB and anti-SCP antibody titers were higher for children older than 5 years. The incidence of GAS pharyngitis per 100 person-years was 15.9 for RADT/culture-proven and 4.6 for serologically confirmed pharyngitis.\n          Conclusions: \n          GAS throat colonization and pharyngitis were frequent in children 3–12 years old. The case definition employed impacted the measured incidence of GAS pharyngitis, with higher rates detected using RADT/culture-based definitions. These data suggest that case definition is important and that young children are exposed to GAS, which may inform plans for vaccine development and implementation.","container-title":"The Pediatric Infectious Disease Journal","DOI":"10.1097/INF.0000000000004111","ISSN":"0891-3668","language":"en-US","page":"10.1097/INF.0000000000004111","source":"journals-lww-com.ezp-prod1.hul.harvard.edu","title":"A Longitudinal Study of Group A Streptococcal Colonization and Pharyngitis in US Children","author":[{"family":"Frenck","given":"Robert W. Jr"},{"family":"Laudat","given":"France"},{"family":"Liang","given":"John"},{"family":"Giordano-Schmidt","given":"Donna"},{"family":"Jansen","given":"Kathrin U."},{"family":"Gruber","given":"William"},{"family":"Anderson","given":"Annaliesa S."},{"family":"Scully","given":"Ingrid L."}]}}],"schema":"https://github.com/citation-style-language/schema/raw/master/csl-citation.json"} </w:instrText>
      </w:r>
      <w:r w:rsidR="00E44472">
        <w:fldChar w:fldCharType="separate"/>
      </w:r>
      <w:r w:rsidR="00CF420F" w:rsidRPr="00CF420F">
        <w:rPr>
          <w:rFonts w:ascii="Calibri" w:cs="Calibri"/>
          <w:vertAlign w:val="superscript"/>
        </w:rPr>
        <w:t>2–4</w:t>
      </w:r>
      <w:r w:rsidR="00E44472">
        <w:fldChar w:fldCharType="end"/>
      </w:r>
      <w:r w:rsidR="00E44472">
        <w:t xml:space="preserve"> but its seasonality and geography in the U.S remains poorly characterized.</w:t>
      </w:r>
    </w:p>
    <w:p w14:paraId="2E5ADC0F" w14:textId="77777777" w:rsidR="00802B7E" w:rsidRDefault="00802B7E" w:rsidP="00802B7E"/>
    <w:p w14:paraId="61990B54" w14:textId="089F0D54" w:rsidR="00E44472" w:rsidRDefault="00E44472" w:rsidP="00231729">
      <w:r>
        <w:t>O</w:t>
      </w:r>
      <w:r w:rsidR="00802B7E">
        <w:t xml:space="preserve">ther common respiratory conditions have well-characterized spatiotemporal trends: epidemic waves of influenza </w:t>
      </w:r>
      <w:r>
        <w:t xml:space="preserve">usually </w:t>
      </w:r>
      <w:r w:rsidR="00802B7E">
        <w:t>start in the southern U.S., and respiratory syncytial virus (RSV) typically peaks earliest in Florida seasonally.</w:t>
      </w:r>
      <w:r w:rsidR="00802B7E">
        <w:fldChar w:fldCharType="begin"/>
      </w:r>
      <w:r w:rsidR="00CF420F">
        <w:instrText xml:space="preserve"> ADDIN ZOTERO_ITEM CSL_CITATION {"citationID":"fJJEEL8h","properties":{"formattedCitation":"\\super 5,6\\nosupersub{}","plainCitation":"5,6","noteIndex":0},"citationItems":[{"id":1212,"uris":["http://zotero.org/users/4318844/items/A254X3T4"],"itemData":{"id":1212,"type":"article-journal","abstract":"Seasonal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802B7E">
        <w:fldChar w:fldCharType="separate"/>
      </w:r>
      <w:r w:rsidR="00CF420F" w:rsidRPr="00CF420F">
        <w:rPr>
          <w:rFonts w:ascii="Calibri" w:cs="Calibri"/>
          <w:vertAlign w:val="superscript"/>
        </w:rPr>
        <w:t>5,6</w:t>
      </w:r>
      <w:r w:rsidR="00802B7E">
        <w:fldChar w:fldCharType="end"/>
      </w:r>
      <w:r w:rsidR="00802B7E">
        <w:t xml:space="preserve"> </w:t>
      </w:r>
      <w:r w:rsidR="00695DAE">
        <w:t>Environmental factors such as mean absolute humidity, vapor pressure, minimum temperature, and precipitation have been proposed as transmission modifiers for these viruses.</w:t>
      </w:r>
      <w:r w:rsidR="00695DAE">
        <w:fldChar w:fldCharType="begin"/>
      </w:r>
      <w:r w:rsidR="00695DAE">
        <w:instrText xml:space="preserve"> ADDIN ZOTERO_ITEM CSL_CITATION {"citationID":"JTyTf8Zi","properties":{"formattedCitation":"\\super 5,6\\nosupersub{}","plainCitation":"5,6","noteIndex":0},"citationItems":[{"id":1212,"uris":["http://zotero.org/users/4318844/items/A254X3T4"],"itemData":{"id":1212,"type":"article-journal","abstract":"Seasonal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95DAE">
        <w:fldChar w:fldCharType="separate"/>
      </w:r>
      <w:r w:rsidR="00695DAE" w:rsidRPr="00695DAE">
        <w:rPr>
          <w:rFonts w:ascii="Calibri" w:cs="Calibri"/>
          <w:vertAlign w:val="superscript"/>
        </w:rPr>
        <w:t>5,6</w:t>
      </w:r>
      <w:r w:rsidR="00695DAE">
        <w:fldChar w:fldCharType="end"/>
      </w:r>
      <w:r w:rsidR="00695DAE">
        <w:t xml:space="preserve"> </w:t>
      </w:r>
      <w:r w:rsidR="00A02188">
        <w:t xml:space="preserve"> </w:t>
      </w:r>
      <w:r w:rsidR="00E80BDE">
        <w:t>It has also been shown that school-aged children are a key transmitting group for influenza.</w:t>
      </w:r>
      <w:r w:rsidR="00E80BDE">
        <w:fldChar w:fldCharType="begin"/>
      </w:r>
      <w:r w:rsidR="00E80BDE">
        <w:instrText xml:space="preserve"> ADDIN ZOTERO_ITEM CSL_CITATION {"citationID":"NLWCPpgX","properties":{"formattedCitation":"\\super 7\\nosupersub{}","plainCitation":"7","noteIndex":0},"citationItems":[{"id":1626,"uris":["http://zotero.org/users/4318844/items/9R7TBHY8"],"itemData":{"id":1626,"type":"article-journal","abstract":"Children and adolescents appear to play an important role in the transmission of influenza. Selectively vaccinating youngsters against influenza may interrupt virus transmission and protect those not immunized.To assess whether vaccinating children and adolescents with inactivated influenza vaccine could prevent influenza in other community members.A cluster randomized trial involving 947 Canadian children and adolescents aged 36 months to 15 years who received study vaccine and 2326 community members who did not receive the study vaccine in 49 Hutterite colonies in Alberta, Saskatchewan, and Manitoba. Follow-up began December 28, 2008, and ended June 23, 2009.Children were randomly assigned according to community and in a blinded manner to receive standard dosing of either inactivated trivalent influenza vaccine or hepatitis A vaccine, which was used as a control.Confirmed influenza A and B infection using a real-time reverse transcriptase polymerase chain reaction (RT-PCR) assay and by measuring serum hemagglutination inhibition titers.The mean rate of study vaccine coverage among eligible participants was 83% (range, 53%-100%) for the influenza vaccine colonies and 79% (range, 50%-100%) for the hepatitis A vaccine colonies. Among nonrecipients, 39 of 1271 (3.1%) in the influenza vaccine colonies and 80 of 1055 (7.6%) in the hepatitis A vaccine colonies had influenza illness confirmed by RT-PCR, for a protective effectiveness of 61% (95% confidence interval [CI], 8%-83%; P = .03). Among all study participants (those who were and those who were not vaccinated), 80 of 1773 (4.5%) in the influenza vaccine colonies and 159 of 1500 (10.6%) in the hepatitis A vaccine colonies had influenza illness confirmed by RT-PCR for an overall protective effectiveness of 59% (95% CI, 5%-82%; P = .04). No serious vaccine adverse events were observed.Immunizing children and adolescents with inactivated influenza vaccine significantly protected unimmunized residents of rural communities against influenza.clinicaltrials.gov Identifier: NCT00877396; isrctn.org Identifier:\nISRCTN15363571","container-title":"JAMA","DOI":"10.1001/jama.2010.250","ISSN":"0098-7484","issue":"10","journalAbbreviation":"JAMA","page":"943-950","source":"Silverchair","title":"Effect of Influenza Vaccination of Children on Infection Rates in Hutterite Communities: A Randomized Trial","title-short":"Effect of Influenza Vaccination of Children on Infection Rates in Hutterite Communities","volume":"303","author":[{"family":"Loeb","given":"Mark"},{"family":"Russell","given":"Margaret L."},{"family":"Moss","given":"Lorraine"},{"family":"Fonseca","given":"Kevin"},{"family":"Fox","given":"Julie"},{"family":"Earn","given":"David J. D."},{"family":"Aoki","given":"Fred"},{"family":"Horsman","given":"Gregory"},{"family":"Van Caeseele","given":"Paul"},{"family":"Chokani","given":"Khami"},{"family":"Vooght","given":"Mark"},{"family":"Babiuk","given":"Lorne"},{"family":"Webby","given":"Richard"},{"family":"Walter","given":"Stephen D."}],"issued":{"date-parts":[["2010",3,10]]}}}],"schema":"https://github.com/citation-style-language/schema/raw/master/csl-citation.json"} </w:instrText>
      </w:r>
      <w:r w:rsidR="00E80BDE">
        <w:fldChar w:fldCharType="separate"/>
      </w:r>
      <w:r w:rsidR="00E80BDE" w:rsidRPr="00E80BDE">
        <w:rPr>
          <w:rFonts w:ascii="Calibri" w:cs="Calibri"/>
          <w:vertAlign w:val="superscript"/>
        </w:rPr>
        <w:t>7</w:t>
      </w:r>
      <w:r w:rsidR="00E80BDE">
        <w:fldChar w:fldCharType="end"/>
      </w:r>
      <w:r w:rsidR="00E80BDE">
        <w:t xml:space="preserve"> Whether these factors similarly impact GAS pharyngitis transmission remains unclear. </w:t>
      </w:r>
    </w:p>
    <w:p w14:paraId="49E04179" w14:textId="77777777" w:rsidR="00802B7E" w:rsidRDefault="00802B7E" w:rsidP="00802B7E"/>
    <w:p w14:paraId="39FF87E1" w14:textId="4A91D18B" w:rsidR="002A0840" w:rsidRPr="00CB180A" w:rsidRDefault="002A0840" w:rsidP="002A0840">
      <w:r>
        <w:t xml:space="preserve">To address the need for improved characterization of GAS epidemiology in the U.S., we used outpatient insurance claims data from private insurers to </w:t>
      </w:r>
      <w:r w:rsidR="00E44472">
        <w:t xml:space="preserve">assess patterns of </w:t>
      </w:r>
      <w:r>
        <w:t>visits for GAS pharyngitis by region and over the course of the year</w:t>
      </w:r>
      <w:r w:rsidR="00E44472">
        <w:t xml:space="preserve"> and evaluate the association with the start of the school year</w:t>
      </w:r>
      <w:r>
        <w:t xml:space="preserve">. </w:t>
      </w:r>
    </w:p>
    <w:p w14:paraId="1904BBCE" w14:textId="77777777" w:rsidR="004D2DC3" w:rsidRDefault="004D2DC3"/>
    <w:p w14:paraId="0FB59315" w14:textId="6B4D8C1A"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1C4B741B" w:rsidR="00584AF7" w:rsidRDefault="00003D71">
      <w:r>
        <w:t>Retrospective o</w:t>
      </w:r>
      <w:r w:rsidR="00C7278D">
        <w:t xml:space="preserve">utpatient claims </w:t>
      </w:r>
      <w:r w:rsidR="005A1D60">
        <w:t>data were extracted from</w:t>
      </w:r>
      <w:r w:rsidR="00942307">
        <w:t xml:space="preserve"> the</w:t>
      </w:r>
      <w:r w:rsidR="005A1D60">
        <w:t xml:space="preserve"> </w:t>
      </w:r>
      <w:proofErr w:type="spellStart"/>
      <w:r w:rsidR="00E332B9">
        <w:t>Merative</w:t>
      </w:r>
      <w:proofErr w:type="spellEnd"/>
      <w:r w:rsidR="000170EA">
        <w:t>™</w:t>
      </w:r>
      <w:r w:rsidR="00E332B9">
        <w:t xml:space="preserve"> </w:t>
      </w:r>
      <w:proofErr w:type="spellStart"/>
      <w:r w:rsidR="005A1D60">
        <w:t>MarketScan</w:t>
      </w:r>
      <w:proofErr w:type="spellEnd"/>
      <w:r w:rsidR="000170EA">
        <w:t xml:space="preserve">® </w:t>
      </w:r>
      <w:r>
        <w:t>Commercial</w:t>
      </w:r>
      <w:r w:rsidR="005A1D60">
        <w:t xml:space="preserve"> </w:t>
      </w:r>
      <w:r w:rsidR="000170EA">
        <w:t>D</w:t>
      </w:r>
      <w:r w:rsidR="005A1D60">
        <w:t>atabase, which is a convenience sample of 16.6-36.4 million privately-insured individuals (5.1-11.6% of the total U.S. population).</w:t>
      </w:r>
      <w:r w:rsidR="005247ED">
        <w:fldChar w:fldCharType="begin"/>
      </w:r>
      <w:r w:rsidR="00E80BDE">
        <w:instrText xml:space="preserve"> ADDIN ZOTERO_ITEM CSL_CITATION {"citationID":"xwS2zTLb","properties":{"formattedCitation":"\\super 8\\nosupersub{}","plainCitation":"8","noteIndex":0},"citationItems":[{"id":1235,"uris":["http://zotero.org/users/4318844/items/UEUMUY9I"],"itemData":{"id":1235,"type":"webpage","title":"Real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E80BDE" w:rsidRPr="00E80BDE">
        <w:rPr>
          <w:rFonts w:ascii="Calibri" w:cs="Calibri"/>
          <w:vertAlign w:val="superscript"/>
        </w:rPr>
        <w:t>8</w:t>
      </w:r>
      <w:r w:rsidR="005247ED">
        <w:fldChar w:fldCharType="end"/>
      </w:r>
      <w:r w:rsidR="005247ED">
        <w:t xml:space="preserve"> </w:t>
      </w:r>
      <w:r>
        <w:t>These data include claims from outpatient care, and pharmacy and enrollment data from large</w:t>
      </w:r>
      <w:r w:rsidR="00F74361" w:rsidRPr="00F74361">
        <w:t xml:space="preserve"> </w:t>
      </w:r>
      <w:r w:rsidR="00F74361">
        <w:t>health plans</w:t>
      </w:r>
      <w:r w:rsidR="00F74361">
        <w:t xml:space="preserve"> and</w:t>
      </w:r>
      <w:r>
        <w:t xml:space="preserve"> employers </w:t>
      </w:r>
      <w:r w:rsidR="00F74361">
        <w:t>covering</w:t>
      </w:r>
      <w:r>
        <w:t xml:space="preserve"> employees</w:t>
      </w:r>
      <w:r w:rsidR="00F74361">
        <w:t xml:space="preserve"> and their families</w:t>
      </w:r>
      <w:r>
        <w:t xml:space="preserve">. </w:t>
      </w:r>
      <w:r w:rsidR="00A13623">
        <w:t>The sample was restricted to individuals who were continuously enrolled 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w:t>
      </w:r>
      <w:r w:rsidR="009C2ACF">
        <w:t xml:space="preserve"> Average membership by state is shown in </w:t>
      </w:r>
      <w:r w:rsidR="00357A65">
        <w:t>Figure S1</w:t>
      </w:r>
      <w:r w:rsidR="00FD6F16">
        <w:t>.</w:t>
      </w:r>
      <w:r w:rsidR="00C13AEB">
        <w:t xml:space="preserve"> Age distributions of the member population are shown in Figure S2a.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5D987AE2" w:rsidR="009151B9" w:rsidRDefault="009151B9" w:rsidP="009151B9">
      <w:r>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E80BDE">
        <w:instrText xml:space="preserve"> ADDIN ZOTERO_ITEM CSL_CITATION {"citationID":"glVs2Kpl","properties":{"formattedCitation":"\\super 9\\nosupersub{}","plainCitation":"9","noteIndex":0},"citationItems":[{"id":1237,"uris":["http://zotero.org/users/4318844/items/CTP6R9WG"],"itemData":{"id":1237,"type":"webpage","title":"Clinical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E80BDE" w:rsidRPr="00E80BDE">
        <w:rPr>
          <w:rFonts w:ascii="Calibri" w:cs="Calibri"/>
          <w:vertAlign w:val="superscript"/>
        </w:rPr>
        <w:t>9</w:t>
      </w:r>
      <w:r>
        <w:fldChar w:fldCharType="end"/>
      </w:r>
      <w:r>
        <w:t xml:space="preserve"> </w:t>
      </w:r>
      <w:r w:rsidR="00AB5639">
        <w:t>As g</w:t>
      </w:r>
      <w:r w:rsidR="00AF005D">
        <w:t xml:space="preserve">uidelines </w:t>
      </w:r>
      <w:r w:rsidR="004B729F">
        <w:t>recommend</w:t>
      </w:r>
      <w:r w:rsidR="00AF005D">
        <w:t xml:space="preserve"> GAS pharyngitis diagnosis by a rapid antigen detection test (RADT) or throat culture, rather than by clinical features alone</w:t>
      </w:r>
      <w:r w:rsidR="00AB5639">
        <w:t>,</w:t>
      </w:r>
      <w:r w:rsidR="00AF005D">
        <w:fldChar w:fldCharType="begin"/>
      </w:r>
      <w:r w:rsidR="00E80BDE">
        <w:instrText xml:space="preserve"> ADDIN ZOTERO_ITEM CSL_CITATION {"citationID":"7susDvEK","properties":{"formattedCitation":"\\super 2,10\\nosupersub{}","plainCitation":"2,10","noteIndex":0},"citationItems":[{"id":1218,"uris":["http://zotero.org/users/4318844/items/KWM8Y7NA"],"itemData":{"id":1218,"type":"webpage","abstract":"Etiology,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1320,"uris":["http://zotero.org/users/4318844/items/QSDMVS2Z"],"itemData":{"id":1320,"type":"article-journal","abstract":"The guideline is intended for use by healthcare providers who care for adult and pediatric patients with group A streptococcal pharyngitis. The guideline updates the 2002 Infectious Diseases Society of America guideline and discusses diagnosis and management, and recommendations are provided regarding antibiotic choices and dosing. Penicillin or amoxicillin remain the treatments of choice, and recommendations are made for the penicillin-allergic patient, which now include clindamycin.","container-title":"Clinical Infectious Diseases","DOI":"10.1093/cid/cis629","ISSN":"1058-4838","issue":"10","journalAbbreviation":"Clinical Infectious Diseases","page":"e86-e102","source":"Silverchair","title":"Clinical Practice Guideline for the Diagnosis and Management of Group A Streptococcal Pharyngitis: 2012 Update by the Infectious Diseases Society of America","title-short":"Clinical Practice Guideline for the Diagnosis and Management of Group A Streptococcal Pharyngitis","volume":"55","author":[{"family":"Shulman","given":"Stanford T."},{"family":"Bisno","given":"Alan L."},{"family":"Clegg","given":"Herbert W."},{"family":"Gerber","given":"Michael A."},{"family":"Kaplan","given":"Edward L."},{"family":"Lee","given":"Grace"},{"family":"Martin","given":"Judith M."},{"family":"Van Beneden","given":"Chris"}],"issued":{"date-parts":[["2012",11,15]]}}}],"schema":"https://github.com/citation-style-language/schema/raw/master/csl-citation.json"} </w:instrText>
      </w:r>
      <w:r w:rsidR="00AF005D">
        <w:fldChar w:fldCharType="separate"/>
      </w:r>
      <w:r w:rsidR="00E80BDE" w:rsidRPr="00E80BDE">
        <w:rPr>
          <w:rFonts w:ascii="Calibri" w:cs="Calibri"/>
          <w:vertAlign w:val="superscript"/>
        </w:rPr>
        <w:t>2,10</w:t>
      </w:r>
      <w:r w:rsidR="00AF005D">
        <w:fldChar w:fldCharType="end"/>
      </w:r>
      <w:r w:rsidR="00AF005D">
        <w:t xml:space="preserve"> </w:t>
      </w:r>
      <w:r w:rsidR="00AB5639">
        <w:t>w</w:t>
      </w:r>
      <w:r w:rsidR="00AF005D">
        <w:t xml:space="preserve">e </w:t>
      </w:r>
      <w:r w:rsidR="00AE431B">
        <w:t>expect</w:t>
      </w:r>
      <w:r w:rsidR="00AF005D">
        <w:t xml:space="preserve"> GAS pharyngitis diagnoses </w:t>
      </w:r>
      <w:r w:rsidR="001D67F7">
        <w:t>to be</w:t>
      </w:r>
      <w:r w:rsidR="00AF005D">
        <w:t xml:space="preserve"> a</w:t>
      </w:r>
      <w:r w:rsidR="00693B02">
        <w:t xml:space="preserve"> reasonable proxy </w:t>
      </w:r>
      <w:r w:rsidR="00AF005D">
        <w:t xml:space="preserve">of </w:t>
      </w:r>
      <w:r w:rsidR="00AB5639">
        <w:t>incidence</w:t>
      </w:r>
      <w:r w:rsidR="00AF005D">
        <w:t>.</w:t>
      </w:r>
      <w:r>
        <w:t xml:space="preserve"> Visits were</w:t>
      </w:r>
      <w:r w:rsidR="004B729F">
        <w:t xml:space="preserve"> thus</w:t>
      </w:r>
      <w:r>
        <w:t xml:space="preserve"> included if </w:t>
      </w:r>
      <w:r w:rsidR="00894458">
        <w:t xml:space="preserve">a diagnosis code </w:t>
      </w:r>
      <w:r w:rsidR="00E15855">
        <w:t>indicating</w:t>
      </w:r>
      <w:r w:rsidR="00894458">
        <w:t xml:space="preserve"> </w:t>
      </w:r>
      <w:r>
        <w:t xml:space="preserve">GAS pharyngitis was the first or second diagnosis billed for the visit. </w:t>
      </w:r>
    </w:p>
    <w:p w14:paraId="49ACE591" w14:textId="72463F24" w:rsidR="000C6371" w:rsidRPr="00AC7CB4" w:rsidRDefault="000C6371" w:rsidP="009151B9">
      <w:pPr>
        <w:rPr>
          <w:lang w:val="en-GB"/>
        </w:rPr>
      </w:pPr>
    </w:p>
    <w:p w14:paraId="61093C4F" w14:textId="60A4F0A6" w:rsidR="007B1A5A" w:rsidRDefault="00EC7E09" w:rsidP="001D67F7">
      <w:r>
        <w:lastRenderedPageBreak/>
        <w:t>Yearly</w:t>
      </w:r>
      <w:r w:rsidR="001B7C0B">
        <w:t>, quarterly, and monthly</w:t>
      </w:r>
      <w:r>
        <w:t xml:space="preserve"> visits per </w:t>
      </w:r>
      <w:r w:rsidR="00FA3AEB">
        <w:t xml:space="preserve">1,000 </w:t>
      </w:r>
      <w:r w:rsidR="00601C73">
        <w:t>people</w:t>
      </w:r>
      <w:r>
        <w:t xml:space="preserve"> </w:t>
      </w:r>
      <w:r w:rsidR="001D67F7">
        <w:t xml:space="preserve">within each state, subregion, </w:t>
      </w:r>
      <w:r w:rsidR="007B1A5A">
        <w:t>and</w:t>
      </w:r>
      <w:r w:rsidR="001D67F7">
        <w:t xml:space="preserve"> region (according to </w:t>
      </w:r>
      <w:r w:rsidR="00761265">
        <w:t>the</w:t>
      </w:r>
      <w:r w:rsidR="001D67F7">
        <w:t xml:space="preserve"> Census R</w:t>
      </w:r>
      <w:r w:rsidR="00761265">
        <w:t>e</w:t>
      </w:r>
      <w:r w:rsidR="001D67F7">
        <w:t>gions and Divisions</w:t>
      </w:r>
      <w:r w:rsidR="00761265">
        <w:t xml:space="preserve"> of the United States</w:t>
      </w:r>
      <w:r w:rsidR="001D67F7">
        <w:t>, Tables S2 and S3)</w:t>
      </w:r>
      <w:r w:rsidR="00761265">
        <w:fldChar w:fldCharType="begin"/>
      </w:r>
      <w:r w:rsidR="00E80BDE">
        <w:instrText xml:space="preserve"> ADDIN ZOTERO_ITEM CSL_CITATION {"citationID":"pj4SYvZd","properties":{"formattedCitation":"\\super 11\\nosupersub{}","plainCitation":"11","noteIndex":0},"citationItems":[{"id":1601,"uris":["http://zotero.org/users/4318844/items/782J4SBE"],"itemData":{"id":1601,"type":"document","abstract":"https://www2.census.gov/geo/pdfs/maps-data/maps/reference/us_regdiv.pdf","publisher":"U.S. Department of Commerce, Economics and Statistics Administration, U.S. Census Bureau","title":"Census Regions and Divisions of the United States","URL":"https://www2.census.gov/geo/pdfs/maps-data/maps/reference/us_regdiv.pdf"}}],"schema":"https://github.com/citation-style-language/schema/raw/master/csl-citation.json"} </w:instrText>
      </w:r>
      <w:r w:rsidR="00761265">
        <w:fldChar w:fldCharType="separate"/>
      </w:r>
      <w:r w:rsidR="00E80BDE" w:rsidRPr="00E80BDE">
        <w:rPr>
          <w:rFonts w:ascii="Calibri" w:cs="Calibri"/>
          <w:vertAlign w:val="superscript"/>
        </w:rPr>
        <w:t>11</w:t>
      </w:r>
      <w:r w:rsidR="00761265">
        <w:fldChar w:fldCharType="end"/>
      </w:r>
      <w:r w:rsidR="001D67F7">
        <w:t xml:space="preserve"> </w:t>
      </w:r>
      <w:r>
        <w:t>were calculated by dividing the number of visits in t</w:t>
      </w:r>
      <w:r w:rsidR="001B7C0B">
        <w:t>he respective time period</w:t>
      </w:r>
      <w:r>
        <w:t xml:space="preserve"> by the number of </w:t>
      </w:r>
      <w:r w:rsidR="00601C73">
        <w:t>people</w:t>
      </w:r>
      <w:r w:rsidR="008D4AFC">
        <w:t xml:space="preserve"> enrolled</w:t>
      </w:r>
      <w:r>
        <w:t xml:space="preserve"> during that </w:t>
      </w:r>
      <w:r w:rsidR="001B7C0B">
        <w:t>period</w:t>
      </w:r>
      <w:r w:rsidR="001D67F7">
        <w:t xml:space="preserve"> in the respective geographic division</w:t>
      </w:r>
      <w:r w:rsidR="00D318A3">
        <w:t xml:space="preserve"> and multiplying by 1,000</w:t>
      </w:r>
      <w:r>
        <w:t>.</w:t>
      </w:r>
      <w:r w:rsidR="001D67F7">
        <w:t xml:space="preserve"> There was no clear secular trend in visits across years (Figure S</w:t>
      </w:r>
      <w:r w:rsidR="00E95433">
        <w:t>1</w:t>
      </w:r>
      <w:r w:rsidR="001D67F7">
        <w:t xml:space="preserve">), and thus visits were averaged across all 9 years of observation and 95% confidence intervals were calculated under the assumption of normally distributed errors. </w:t>
      </w:r>
      <w:r w:rsidR="00C13AEB">
        <w:t>There were no clear differences in age distributions by region</w:t>
      </w:r>
      <w:r w:rsidR="009375E9">
        <w:t>;</w:t>
      </w:r>
      <w:r w:rsidR="00C13AEB">
        <w:t xml:space="preserve"> </w:t>
      </w:r>
      <w:r w:rsidR="009375E9">
        <w:t xml:space="preserve">consequently, </w:t>
      </w:r>
      <w:r w:rsidR="00C13AEB">
        <w:t>visits from all ages were included</w:t>
      </w:r>
      <w:r w:rsidR="005D16B6">
        <w:t xml:space="preserve"> </w:t>
      </w:r>
      <w:r w:rsidR="006401EE">
        <w:t xml:space="preserve">unless otherwise specified </w:t>
      </w:r>
      <w:r w:rsidR="005D16B6">
        <w:t>(Figure S2</w:t>
      </w:r>
      <w:r w:rsidR="00182521">
        <w:t>).</w:t>
      </w:r>
      <w:r w:rsidR="00C13AEB">
        <w:t xml:space="preserve"> </w:t>
      </w:r>
    </w:p>
    <w:p w14:paraId="5D0C6121" w14:textId="77777777" w:rsidR="007B1A5A" w:rsidRPr="00EC7E09" w:rsidRDefault="007B1A5A" w:rsidP="001D67F7">
      <w:pPr>
        <w:rPr>
          <w:b/>
          <w:bCs/>
        </w:rPr>
      </w:pPr>
    </w:p>
    <w:p w14:paraId="37981D0B" w14:textId="3C2B0DD3" w:rsidR="00EC7E09" w:rsidRDefault="00C84658" w:rsidP="00EC7E09">
      <w:r>
        <w:t>To</w:t>
      </w:r>
      <w:r w:rsidRPr="005A35FA">
        <w:t xml:space="preserve"> account for potential </w:t>
      </w:r>
      <w:r w:rsidR="004843B4">
        <w:t>differences</w:t>
      </w:r>
      <w:r w:rsidRPr="005A35FA">
        <w:t xml:space="preserve"> </w:t>
      </w:r>
      <w:r w:rsidR="006E79AF">
        <w:t>between</w:t>
      </w:r>
      <w:r w:rsidRPr="005A35FA">
        <w:t xml:space="preserve"> the age and sex distribution </w:t>
      </w:r>
      <w:r w:rsidR="0028472D">
        <w:t>of</w:t>
      </w:r>
      <w:r w:rsidRPr="005A35FA">
        <w:t xml:space="preserve"> the </w:t>
      </w:r>
      <w:proofErr w:type="spellStart"/>
      <w:r w:rsidR="0028472D" w:rsidRPr="005A35FA">
        <w:t>MarketScan</w:t>
      </w:r>
      <w:proofErr w:type="spellEnd"/>
      <w:r w:rsidR="0028472D" w:rsidRPr="005A35FA">
        <w:t xml:space="preserve"> data</w:t>
      </w:r>
      <w:r w:rsidRPr="005A35FA">
        <w:t xml:space="preserve"> and the </w:t>
      </w:r>
      <w:r w:rsidR="004843B4">
        <w:t>general population,</w:t>
      </w:r>
      <w:r>
        <w:t xml:space="preserve"> v</w:t>
      </w:r>
      <w:r w:rsidR="005A35FA">
        <w:t>isit</w:t>
      </w:r>
      <w:r w:rsidR="007A4332">
        <w:t xml:space="preserve"> counts</w:t>
      </w:r>
      <w:r w:rsidR="0028472D">
        <w:t xml:space="preserve"> </w:t>
      </w:r>
      <w:r w:rsidR="004843B4">
        <w:t xml:space="preserve">in each stratum </w:t>
      </w:r>
      <w:r w:rsidR="005A35FA" w:rsidRPr="005A35FA">
        <w:t xml:space="preserve">were </w:t>
      </w:r>
      <w:r w:rsidR="00BC406C">
        <w:t>weighted</w:t>
      </w:r>
      <w:r w:rsidR="005A35FA" w:rsidRPr="005A35FA">
        <w:t xml:space="preserve"> b</w:t>
      </w:r>
      <w:r w:rsidR="00BC406C">
        <w:t>y</w:t>
      </w:r>
      <w:r w:rsidR="005A35FA" w:rsidRPr="005A35FA">
        <w:t xml:space="preserve"> the</w:t>
      </w:r>
      <w:r w:rsidR="004843B4">
        <w:t>ir</w:t>
      </w:r>
      <w:r w:rsidR="005A35FA" w:rsidRPr="005A35FA">
        <w:t xml:space="preserve"> </w:t>
      </w:r>
      <w:r w:rsidR="0028472D">
        <w:t xml:space="preserve">census-determined </w:t>
      </w:r>
      <w:r w:rsidR="005A35FA" w:rsidRPr="005A35FA">
        <w:t>proportion of the population</w:t>
      </w:r>
      <w:r>
        <w:t>.</w:t>
      </w:r>
      <w:r w:rsidR="0006252F">
        <w:t xml:space="preserve"> </w:t>
      </w:r>
      <w:r w:rsidR="007A4332">
        <w:t xml:space="preserve">State-level population counts were obtained from the 2011-2015 American Community Survey (ACS) and accessed using the </w:t>
      </w:r>
      <w:proofErr w:type="spellStart"/>
      <w:r w:rsidR="007A4332">
        <w:t>tidycensus</w:t>
      </w:r>
      <w:proofErr w:type="spellEnd"/>
      <w:r w:rsidR="007A4332">
        <w:t xml:space="preserve"> R package</w:t>
      </w:r>
      <w:r w:rsidR="002C1B49">
        <w:fldChar w:fldCharType="begin"/>
      </w:r>
      <w:r w:rsidR="00E80BDE">
        <w:instrText xml:space="preserve"> ADDIN ZOTERO_ITEM CSL_CITATION {"citationID":"1woQ3GAx","properties":{"formattedCitation":"\\super 12\\nosupersub{}","plainCitation":"12","noteIndex":0},"citationItems":[{"id":1250,"uris":["http://zotero.org/users/4318844/items/979HNLRG"],"itemData":{"id":1250,"type":"webpage","language":"en","note":"R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E80BDE" w:rsidRPr="00E80BDE">
        <w:rPr>
          <w:rFonts w:ascii="Calibri" w:cs="Calibri"/>
          <w:vertAlign w:val="superscript"/>
        </w:rPr>
        <w:t>12</w:t>
      </w:r>
      <w:r w:rsidR="002C1B49">
        <w:fldChar w:fldCharType="end"/>
      </w:r>
      <w:r w:rsidR="007A4332">
        <w:t>.</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Regional Significance Testing</w:t>
      </w:r>
    </w:p>
    <w:p w14:paraId="449DAB8E" w14:textId="517FD72D" w:rsidR="00771374" w:rsidRDefault="00B37951">
      <w:r>
        <w:t xml:space="preserve">To assess </w:t>
      </w:r>
      <w:r w:rsidR="0081695B">
        <w:t xml:space="preserve">regional </w:t>
      </w:r>
      <w:r>
        <w:t xml:space="preserve">differences in </w:t>
      </w:r>
      <w:r w:rsidR="00D55E7E">
        <w:t xml:space="preserve">bulk </w:t>
      </w:r>
      <w:r>
        <w:t xml:space="preserve">visit rates, </w:t>
      </w:r>
      <w:r w:rsidR="00FB4778">
        <w:t xml:space="preserve">yearly </w:t>
      </w:r>
      <w:r w:rsidR="003740A9">
        <w:t xml:space="preserve">visits per </w:t>
      </w:r>
      <w:r w:rsidR="007B1A5A">
        <w:t xml:space="preserve">person </w:t>
      </w:r>
      <w:r w:rsidR="003740A9">
        <w:t>in each region were compared using Welch’s two sample t-test</w:t>
      </w:r>
      <w:r w:rsidR="004F6C3C">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w:t>
      </w:r>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6102807F" w14:textId="77777777" w:rsidR="00003D71" w:rsidRPr="00771374" w:rsidRDefault="00003D71"/>
    <w:p w14:paraId="3B5906C0" w14:textId="5E7BFB5E" w:rsidR="0094581F" w:rsidRPr="0094581F" w:rsidRDefault="0094581F">
      <w:pPr>
        <w:rPr>
          <w:i/>
          <w:iCs/>
        </w:rPr>
      </w:pPr>
      <w:r>
        <w:rPr>
          <w:i/>
          <w:iCs/>
        </w:rPr>
        <w:t>Seasonal Modeling</w:t>
      </w:r>
    </w:p>
    <w:p w14:paraId="69931C82" w14:textId="163524E2" w:rsidR="00BE2C85" w:rsidRDefault="00BE2C85">
      <w:r>
        <w:t xml:space="preserve">To characterize the seasonality in GAS </w:t>
      </w:r>
      <w:proofErr w:type="gramStart"/>
      <w:r>
        <w:t>pharyngitis</w:t>
      </w:r>
      <w:proofErr w:type="gramEnd"/>
      <w:r>
        <w:t xml:space="preserve"> visit trends by state or </w:t>
      </w:r>
      <w:r w:rsidR="000403AB">
        <w:t>region</w:t>
      </w:r>
      <w:r>
        <w:t xml:space="preserve">, data from </w:t>
      </w:r>
      <w:r w:rsidR="003D58E8">
        <w:t>the</w:t>
      </w:r>
      <w:r>
        <w:t xml:space="preserve"> 9 years of observation were fit to sinusoids using nonlinear least squares regression. Trends were </w:t>
      </w:r>
      <w:r w:rsidR="00AD0785">
        <w:t>modelled</w:t>
      </w:r>
      <w:r w:rsidR="000517C0">
        <w:t xml:space="preserve"> </w:t>
      </w:r>
      <w:r w:rsidR="00AD0785">
        <w:t>using</w:t>
      </w:r>
      <w:r w:rsidR="00D92239">
        <w:t xml:space="preserve"> </w:t>
      </w:r>
      <w:r>
        <w:t xml:space="preserve">the following </w:t>
      </w:r>
      <w:r w:rsidR="00E21410">
        <w:t>e</w:t>
      </w:r>
      <w:r w:rsidR="00F559D9">
        <w:t>quation</w:t>
      </w:r>
      <w:r>
        <w:t>:</w:t>
      </w:r>
    </w:p>
    <w:p w14:paraId="08ED37A8" w14:textId="12D56688"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7C5B61F8"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r w:rsidR="00E95F5E">
        <w:t xml:space="preserve">is </w:t>
      </w:r>
      <w:r w:rsidR="00BE2C85">
        <w:t xml:space="preserve">the number of visits per thousand </w:t>
      </w:r>
      <w:r w:rsidR="00601C73">
        <w:t>people</w:t>
      </w:r>
      <w:r w:rsidR="003D58E8">
        <w:t xml:space="preserve"> in state or region</w:t>
      </w:r>
      <w:r w:rsidR="00A05A33">
        <w:t xml:space="preserve"> </w:t>
      </w:r>
      <w:proofErr w:type="spellStart"/>
      <w:r w:rsidR="00A05A33">
        <w:rPr>
          <w:i/>
          <w:iCs/>
        </w:rPr>
        <w:t>i</w:t>
      </w:r>
      <w:proofErr w:type="spellEnd"/>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w:t>
      </w:r>
      <w:r w:rsidR="002D0259">
        <w:t xml:space="preserve"> per </w:t>
      </w:r>
      <w:r w:rsidR="009C0729">
        <w:t>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m:oMath>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oMath>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(i.e., the mean number of visits</w:t>
      </w:r>
      <w:r w:rsidR="002D0259">
        <w:rPr>
          <w:rFonts w:eastAsiaTheme="minorEastAsia"/>
        </w:rPr>
        <w:t xml:space="preserve"> per </w:t>
      </w:r>
      <w:r w:rsidR="009F34AD">
        <w:rPr>
          <w:rFonts w:eastAsiaTheme="minorEastAsia"/>
        </w:rPr>
        <w:t xml:space="preserve">1000 people in location </w:t>
      </w:r>
      <w:proofErr w:type="spellStart"/>
      <w:r w:rsidR="009F34AD">
        <w:rPr>
          <w:rFonts w:eastAsiaTheme="minorEastAsia"/>
          <w:i/>
          <w:iCs/>
        </w:rPr>
        <w:t>i</w:t>
      </w:r>
      <w:proofErr w:type="spellEnd"/>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r w:rsidR="00691283">
        <w:rPr>
          <w:rFonts w:eastAsiaTheme="minorEastAsia"/>
        </w:rPr>
        <w:t>Estimates of</w:t>
      </w:r>
      <w:r w:rsidR="009344B7">
        <w:rPr>
          <w:rFonts w:eastAsiaTheme="minorEastAsia"/>
        </w:rPr>
        <w:t xml:space="preserve"> the </w:t>
      </w:r>
      <w:r w:rsidR="00234845">
        <w:rPr>
          <w:rFonts w:eastAsiaTheme="minorEastAsia"/>
        </w:rPr>
        <w:t xml:space="preserve">amplitude, phase, and offset were 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r w:rsidR="00C47673">
        <w:rPr>
          <w:rFonts w:eastAsiaTheme="minorEastAsia"/>
        </w:rPr>
        <w:t xml:space="preserve">Confidence regions for sinusoid predictions </w:t>
      </w:r>
      <w:commentRangeStart w:id="4"/>
      <w:r w:rsidR="00C47673">
        <w:rPr>
          <w:rFonts w:eastAsiaTheme="minorEastAsia"/>
        </w:rPr>
        <w:t xml:space="preserve">were calculated via bootstrapping (see supplemental text for details). </w:t>
      </w:r>
      <w:commentRangeEnd w:id="4"/>
      <w:r w:rsidR="00C47673">
        <w:rPr>
          <w:rStyle w:val="CommentReference"/>
        </w:rPr>
        <w:commentReference w:id="4"/>
      </w:r>
    </w:p>
    <w:p w14:paraId="29136B06" w14:textId="77777777" w:rsidR="00ED4202" w:rsidRDefault="00ED4202"/>
    <w:p w14:paraId="6F2FB07F" w14:textId="2CD1ED68" w:rsidR="00ED4202" w:rsidRDefault="00ED4202">
      <w:pPr>
        <w:rPr>
          <w:i/>
          <w:iCs/>
        </w:rPr>
      </w:pPr>
      <w:r>
        <w:rPr>
          <w:i/>
          <w:iCs/>
        </w:rPr>
        <w:t>Peak and Distance Correlation</w:t>
      </w:r>
    </w:p>
    <w:p w14:paraId="15DADDA3" w14:textId="1FFAD34D" w:rsidR="009E0E8F" w:rsidRDefault="00857426">
      <w:r>
        <w:t xml:space="preserve">Population-weighted state centroids from 2010 </w:t>
      </w:r>
      <w:r w:rsidR="0057309D">
        <w:t xml:space="preserve">(calculated by the U.S. Census Bureau) </w:t>
      </w:r>
      <w:r>
        <w:t xml:space="preserve">were extracted from the </w:t>
      </w:r>
      <w:proofErr w:type="spellStart"/>
      <w:r>
        <w:t>USpopcenters</w:t>
      </w:r>
      <w:proofErr w:type="spellEnd"/>
      <w:r>
        <w:t xml:space="preserve"> R package.</w:t>
      </w:r>
      <w:r w:rsidR="00A40415">
        <w:fldChar w:fldCharType="begin"/>
      </w:r>
      <w:r w:rsidR="00E80BDE">
        <w:instrText xml:space="preserve"> ADDIN ZOTERO_ITEM CSL_CITATION {"citationID":"4K82pSUm","properties":{"formattedCitation":"\\super 13,14\\nosupersub{}","plainCitation":"13,14","noteIndex":0},"citationItems":[{"id":1323,"uris":["http://zotero.org/users/4318844/items/C2MDEGU4"],"itemData":{"id":1323,"type":"software","abstract":"Centers of population (centroid) data for census areas in the United States.","license":"CC0","source":"R-Packages","title":"USpopcenters: United States Centers of Population (Centroids)","title-short":"USpopcenters","URL":"https://cran.r-project.org/web/packages/USpopcenters/index.html","version":"0.2.0","author":[{"family":"Krieger","given":"Nik"}],"accessed":{"date-parts":[["2023",7,12]]},"issued":{"date-parts":[["2023",4,25]]}}},{"id":1598,"uris":["http://zotero.org/users/4318844/items/NND9QFNE"],"itemData":{"id":1598,"type":"webpage","abstract":"Information about the mean and median centers of population for the 2020 Census, 2010 Census and Census 2000.","container-title":"Census.gov","note":"section: Government","title":"Centers of Population","URL":"https://www.census.gov/geographies/reference-files/time-series/geo/centers-population.html","author":[{"family":"Bureau","given":"US Census"}],"accessed":{"date-parts":[["2023",9,8]]}}}],"schema":"https://github.com/citation-style-language/schema/raw/master/csl-citation.json"} </w:instrText>
      </w:r>
      <w:r w:rsidR="00A40415">
        <w:fldChar w:fldCharType="separate"/>
      </w:r>
      <w:r w:rsidR="00E80BDE" w:rsidRPr="00E80BDE">
        <w:rPr>
          <w:rFonts w:ascii="Calibri" w:cs="Calibri"/>
          <w:vertAlign w:val="superscript"/>
        </w:rPr>
        <w:t>13,14</w:t>
      </w:r>
      <w:r w:rsidR="00A40415">
        <w:fldChar w:fldCharType="end"/>
      </w:r>
      <w:r>
        <w:t xml:space="preserve"> Subregion centroids were calculated using a population-weighted average of the state centroids. The reference point was calculated as a population</w:t>
      </w:r>
      <w:r w:rsidR="006C1036">
        <w:t>-</w:t>
      </w:r>
      <w:r>
        <w:t xml:space="preserve">weighted average between the East and West </w:t>
      </w:r>
      <w:proofErr w:type="gramStart"/>
      <w:r>
        <w:t>South Central</w:t>
      </w:r>
      <w:proofErr w:type="gramEnd"/>
      <w:r>
        <w:t xml:space="preserve"> subregions, given their </w:t>
      </w:r>
      <w:r w:rsidR="00CB0A47">
        <w:t xml:space="preserve">very </w:t>
      </w:r>
      <w:r>
        <w:t>similar sinusoid phase</w:t>
      </w:r>
      <w:r w:rsidR="00CB0A47">
        <w:t>s</w:t>
      </w:r>
      <w:r w:rsidR="001A5D70">
        <w:t xml:space="preserve">, which </w:t>
      </w:r>
      <w:r w:rsidR="001B1042">
        <w:t>had</w:t>
      </w:r>
      <w:r w:rsidR="001A5D70">
        <w:t xml:space="preserve"> the earliest </w:t>
      </w:r>
      <w:r w:rsidR="001B1042">
        <w:t xml:space="preserve">peaks </w:t>
      </w:r>
      <w:r w:rsidR="001A5D70">
        <w:t>of all the subregions</w:t>
      </w:r>
      <w:r>
        <w:t xml:space="preserve">. </w:t>
      </w:r>
      <w:r w:rsidR="00913239">
        <w:t>Distance from the reference point to each state or subregion was calculated as the Euclidean distance from the reference point to that state or subregion’s centroid. The vector of distances for each state or subregion was then correlated to the vector of sinusoid phases, representing peak timing, for each state or subregion using Pearson’s correlation coefficient.</w:t>
      </w:r>
    </w:p>
    <w:p w14:paraId="6A7C07C0" w14:textId="77777777" w:rsidR="00020B3C" w:rsidRDefault="00020B3C"/>
    <w:p w14:paraId="1740D332" w14:textId="086FCD1F" w:rsidR="009E0E8F" w:rsidRDefault="009E0E8F">
      <w:pPr>
        <w:rPr>
          <w:i/>
          <w:iCs/>
        </w:rPr>
      </w:pPr>
      <w:r>
        <w:rPr>
          <w:i/>
          <w:iCs/>
        </w:rPr>
        <w:t>School Start Time Correlation</w:t>
      </w:r>
    </w:p>
    <w:p w14:paraId="2D46A0F1" w14:textId="6EFF6B20" w:rsidR="00876021" w:rsidRDefault="00473755">
      <w:r>
        <w:t>Data on 2019 school start dates was curated by Pew Research Center.</w:t>
      </w:r>
      <w:r w:rsidR="00782D8D">
        <w:fldChar w:fldCharType="begin"/>
      </w:r>
      <w:r w:rsidR="00E80BDE">
        <w:instrText xml:space="preserve"> ADDIN ZOTERO_ITEM CSL_CITATION {"citationID":"o8q2Cgab","properties":{"formattedCitation":"\\super 15\\nosupersub{}","plainCitation":"15","noteIndex":0},"citationItems":[{"id":1312,"uris":["http://zotero.org/users/4318844/items/BKLMKXAC"],"itemData":{"id":1312,"type":"post-weblog","abstract":"Earlier starts tend to be more common in the South and Southwest. Later starts are more common on the East Coast and in the upper Midwest and Northwest.","container-title":"Pew Research Center","language":"en-US","title":"'Back to school' means anytime from late July to after Labor Day, depending on where in the U.S. you live","URL":"https://www.pewresearch.org/short-reads/2019/08/14/back-to-school-dates-u-s/","author":[{"literal":"Drew DeSilver"}],"accessed":{"date-parts":[["2023",6,26]]},"issued":{"date-parts":[["2019",8,14]]}}}],"schema":"https://github.com/citation-style-language/schema/raw/master/csl-citation.json"} </w:instrText>
      </w:r>
      <w:r w:rsidR="00782D8D">
        <w:fldChar w:fldCharType="separate"/>
      </w:r>
      <w:r w:rsidR="00E80BDE" w:rsidRPr="00E80BDE">
        <w:rPr>
          <w:rFonts w:ascii="Calibri" w:cs="Calibri"/>
          <w:vertAlign w:val="superscript"/>
        </w:rPr>
        <w:t>15</w:t>
      </w:r>
      <w:r w:rsidR="00782D8D">
        <w:fldChar w:fldCharType="end"/>
      </w:r>
      <w:r>
        <w:t xml:space="preserve"> This dataset </w:t>
      </w:r>
      <w:r w:rsidR="00F22E92">
        <w:t xml:space="preserve">contains </w:t>
      </w:r>
      <w:r>
        <w:t>a 509-district sample of the &gt;13,000 public school districts in the United States, includ</w:t>
      </w:r>
      <w:r w:rsidR="00A6698C">
        <w:t>ing</w:t>
      </w:r>
      <w:r>
        <w:t xml:space="preserve"> the 10 largest school districts in each state where possible, and the 100 largest school districts in the country</w:t>
      </w:r>
      <w:r w:rsidR="00E453CA">
        <w:t>,</w:t>
      </w:r>
      <w:r>
        <w:t xml:space="preserve"> represent</w:t>
      </w:r>
      <w:r w:rsidR="00E453CA">
        <w:t xml:space="preserve">ing </w:t>
      </w:r>
      <w:r>
        <w:t xml:space="preserve">an estimated 36% of </w:t>
      </w:r>
      <w:r w:rsidR="006070A3">
        <w:t>public-school</w:t>
      </w:r>
      <w:r>
        <w:t xml:space="preserve"> students in the United States. Data were filtered to include </w:t>
      </w:r>
      <w:r w:rsidR="00691283">
        <w:t xml:space="preserve">only </w:t>
      </w:r>
      <w:r>
        <w:t xml:space="preserve">continental U.S. states (excluding Hawaii and Alaska), so that the final dataset contained 497 school districts. School districts were </w:t>
      </w:r>
      <w:r w:rsidR="00020B3C">
        <w:t>grouped at</w:t>
      </w:r>
      <w:r w:rsidR="00876021">
        <w:t xml:space="preserve"> the state and </w:t>
      </w:r>
      <w:r>
        <w:t>subregion</w:t>
      </w:r>
      <w:r w:rsidR="00876021">
        <w:t xml:space="preserve"> level</w:t>
      </w:r>
      <w:r>
        <w:t xml:space="preserve">. </w:t>
      </w:r>
      <w:r w:rsidR="00595475">
        <w:t xml:space="preserve">We calculated the </w:t>
      </w:r>
      <w:r w:rsidR="009F590B">
        <w:t>date</w:t>
      </w:r>
      <w:r w:rsidR="00003D71">
        <w:t>s</w:t>
      </w:r>
      <w:r w:rsidR="00595475">
        <w:t xml:space="preserve"> at which GAS pharyngitis visits were at their nadir</w:t>
      </w:r>
      <w:r w:rsidR="009F590B">
        <w:t xml:space="preserve"> by </w:t>
      </w:r>
      <w:r w:rsidR="00595475">
        <w:t xml:space="preserve">taking the average of </w:t>
      </w:r>
      <w:r w:rsidR="009F590B">
        <w:t xml:space="preserve">the month with the fewest visits in each </w:t>
      </w:r>
      <w:r w:rsidR="00876021">
        <w:t xml:space="preserve">state or </w:t>
      </w:r>
      <w:r w:rsidR="009F590B">
        <w:t xml:space="preserve">subregion for each of the 9 years of observation. </w:t>
      </w:r>
      <w:r w:rsidR="00595475">
        <w:t xml:space="preserve">We determined the relationship </w:t>
      </w:r>
      <w:r>
        <w:t xml:space="preserve">between </w:t>
      </w:r>
      <w:r w:rsidR="00595475">
        <w:t xml:space="preserve">the </w:t>
      </w:r>
      <w:r>
        <w:t xml:space="preserve">average school start date and </w:t>
      </w:r>
      <w:r w:rsidR="009F590B">
        <w:t>minimum visit date</w:t>
      </w:r>
      <w:r>
        <w:t xml:space="preserve"> in each </w:t>
      </w:r>
      <w:r w:rsidR="00876021">
        <w:t xml:space="preserve">state or </w:t>
      </w:r>
      <w:r>
        <w:t xml:space="preserve">subregion </w:t>
      </w:r>
      <w:r w:rsidR="00595475">
        <w:t xml:space="preserve">via </w:t>
      </w:r>
      <w:r>
        <w:t>Pearson’s correlation coefficient.</w:t>
      </w:r>
      <w:r w:rsidR="00A6698C">
        <w:t xml:space="preserve"> </w:t>
      </w:r>
      <w:r w:rsidR="00595475">
        <w:t>We repeated this analysis separately for the populations ≤ and &gt;19 years of age</w:t>
      </w:r>
      <w:r w:rsidR="00C86AF5">
        <w:t>.</w:t>
      </w:r>
      <w:r w:rsidR="00C47673">
        <w:t xml:space="preserve"> The 95% confidence interval on the correlation coefficient was calculated via bootstrapping (see supplemental text for further </w:t>
      </w:r>
      <w:commentRangeStart w:id="5"/>
      <w:r w:rsidR="00C47673">
        <w:t>details).</w:t>
      </w:r>
      <w:commentRangeEnd w:id="5"/>
      <w:r w:rsidR="00E6600B">
        <w:rPr>
          <w:rStyle w:val="CommentReference"/>
        </w:rPr>
        <w:commentReference w:id="5"/>
      </w:r>
    </w:p>
    <w:p w14:paraId="088901D8" w14:textId="77777777" w:rsidR="00876021" w:rsidRDefault="00876021"/>
    <w:p w14:paraId="4AB6C5AB" w14:textId="0511F191" w:rsidR="00F767EE" w:rsidRDefault="00F767EE">
      <w:pPr>
        <w:rPr>
          <w:b/>
          <w:bCs/>
        </w:rPr>
      </w:pPr>
    </w:p>
    <w:p w14:paraId="56648F92" w14:textId="1E8F1AFF" w:rsidR="003608CC" w:rsidRDefault="00B10F33">
      <w:pPr>
        <w:rPr>
          <w:b/>
          <w:bCs/>
        </w:rPr>
      </w:pPr>
      <w:r>
        <w:rPr>
          <w:b/>
          <w:bCs/>
        </w:rPr>
        <w:t>RESULTS</w:t>
      </w:r>
    </w:p>
    <w:p w14:paraId="61433852" w14:textId="77777777" w:rsidR="004C770D" w:rsidRDefault="004C770D">
      <w:pPr>
        <w:rPr>
          <w:b/>
          <w:bCs/>
        </w:rPr>
      </w:pPr>
    </w:p>
    <w:p w14:paraId="3B5AAC64" w14:textId="042ED956" w:rsidR="004C770D" w:rsidRDefault="004C770D">
      <w:pPr>
        <w:rPr>
          <w:b/>
          <w:bCs/>
        </w:rPr>
      </w:pPr>
      <w:r w:rsidRPr="004C770D">
        <w:rPr>
          <w:b/>
          <w:bCs/>
        </w:rPr>
        <w:t>Difference in Disease Burden</w:t>
      </w:r>
    </w:p>
    <w:p w14:paraId="4A170069" w14:textId="0C6E7388" w:rsidR="004C770D" w:rsidRPr="00FD6F16" w:rsidRDefault="004C770D">
      <w:pPr>
        <w:rPr>
          <w:i/>
          <w:iCs/>
        </w:rPr>
      </w:pPr>
      <w:r w:rsidRPr="00FD6F16">
        <w:rPr>
          <w:i/>
          <w:iCs/>
        </w:rPr>
        <w:t>Yearly</w:t>
      </w:r>
      <w:r w:rsidR="00ED1015">
        <w:rPr>
          <w:i/>
          <w:iCs/>
        </w:rPr>
        <w:t xml:space="preserve"> and Quarterly</w:t>
      </w:r>
      <w:r w:rsidRPr="00FD6F16">
        <w:rPr>
          <w:i/>
          <w:iCs/>
        </w:rPr>
        <w:t xml:space="preserve"> Differences</w:t>
      </w:r>
    </w:p>
    <w:p w14:paraId="3D7D2404" w14:textId="20714A56" w:rsidR="00D511F6" w:rsidRDefault="00A63700" w:rsidP="00034BCA">
      <w:r>
        <w:t>Among t</w:t>
      </w:r>
      <w:r w:rsidR="00155AB0">
        <w:t>he four census regions</w:t>
      </w:r>
      <w:r>
        <w:t>,</w:t>
      </w:r>
      <w:r w:rsidR="00155AB0">
        <w:t xml:space="preserve"> </w:t>
      </w:r>
      <w:r>
        <w:t>t</w:t>
      </w:r>
      <w:r w:rsidR="009E6E7C">
        <w:t xml:space="preserve">he </w:t>
      </w:r>
      <w:r w:rsidR="009E6E7C">
        <w:t>South</w:t>
      </w:r>
      <w:r w:rsidR="00034BCA">
        <w:t xml:space="preserve"> </w:t>
      </w:r>
      <w:r w:rsidR="009E6E7C">
        <w:t xml:space="preserve">had </w:t>
      </w:r>
      <w:r w:rsidR="00034BCA">
        <w:t xml:space="preserve">the most </w:t>
      </w:r>
      <w:r w:rsidR="00A05A33">
        <w:t xml:space="preserve">yearly </w:t>
      </w:r>
      <w:r w:rsidR="00D511F6">
        <w:t xml:space="preserve">GAS pharyngitis </w:t>
      </w:r>
      <w:r w:rsidR="009E6E7C">
        <w:t xml:space="preserve">visits per 1000 </w:t>
      </w:r>
      <w:r w:rsidR="00601C73">
        <w:t>people</w:t>
      </w:r>
      <w:r w:rsidR="009E6E7C">
        <w:t xml:space="preserve"> </w:t>
      </w:r>
      <w:r>
        <w:t>(</w:t>
      </w:r>
      <w:r w:rsidR="00034BCA" w:rsidRPr="00034BCA">
        <w:t>3</w:t>
      </w:r>
      <w:r w:rsidR="00034BCA" w:rsidRPr="00034BCA">
        <w:t>9.11</w:t>
      </w:r>
      <w:r>
        <w:t>,</w:t>
      </w:r>
      <w:r w:rsidR="00034BCA" w:rsidRPr="00034BCA">
        <w:t xml:space="preserve"> </w:t>
      </w:r>
      <w:r w:rsidR="00034BCA" w:rsidRPr="00034BCA">
        <w:t>95% CI: 36.21-42.01)</w:t>
      </w:r>
      <w:r w:rsidR="00034BCA">
        <w:t xml:space="preserve"> </w:t>
      </w:r>
      <w:r w:rsidR="00034BCA">
        <w:t>and the West</w:t>
      </w:r>
      <w:r w:rsidR="00CB7199">
        <w:t xml:space="preserve"> had</w:t>
      </w:r>
      <w:r w:rsidR="00034BCA">
        <w:t xml:space="preserve"> the fewest </w:t>
      </w:r>
      <w:r>
        <w:t>(</w:t>
      </w:r>
      <w:r w:rsidR="00034BCA" w:rsidRPr="00034BCA">
        <w:t>1</w:t>
      </w:r>
      <w:r w:rsidR="00034BCA" w:rsidRPr="00034BCA">
        <w:t>7.63</w:t>
      </w:r>
      <w:r>
        <w:t>,</w:t>
      </w:r>
      <w:r w:rsidR="00034BCA" w:rsidRPr="00034BCA">
        <w:t xml:space="preserve"> </w:t>
      </w:r>
      <w:r w:rsidR="00034BCA" w:rsidRPr="00034BCA">
        <w:t>9</w:t>
      </w:r>
      <w:r w:rsidR="00034BCA" w:rsidRPr="00034BCA">
        <w:t>5% CI: 16.76-18.49</w:t>
      </w:r>
      <w:r>
        <w:t>); (Figure S3)</w:t>
      </w:r>
      <w:r w:rsidR="00034BCA">
        <w:t xml:space="preserve">. </w:t>
      </w:r>
      <w:r w:rsidR="007F68E7">
        <w:t xml:space="preserve">At a subregional level, the East </w:t>
      </w:r>
      <w:proofErr w:type="gramStart"/>
      <w:r w:rsidR="007F68E7">
        <w:t>South Central</w:t>
      </w:r>
      <w:proofErr w:type="gramEnd"/>
      <w:r w:rsidR="007F68E7">
        <w:t xml:space="preserve"> region </w:t>
      </w:r>
      <w:r w:rsidR="00D511F6">
        <w:t xml:space="preserve">had the most </w:t>
      </w:r>
      <w:r w:rsidR="006E1FD0">
        <w:t xml:space="preserve">annual </w:t>
      </w:r>
      <w:r w:rsidR="00D511F6">
        <w:t>GAS pharyngitis visits per 1000 people (</w:t>
      </w:r>
      <w:r w:rsidR="007F68E7">
        <w:t>48.38</w:t>
      </w:r>
      <w:r w:rsidR="00D511F6">
        <w:t xml:space="preserve">, </w:t>
      </w:r>
      <w:r w:rsidR="006560A0">
        <w:t>9</w:t>
      </w:r>
      <w:r w:rsidR="006560A0">
        <w:t>5% CI: 42.40-53.37)</w:t>
      </w:r>
      <w:r w:rsidR="00034BCA">
        <w:t>,</w:t>
      </w:r>
      <w:r w:rsidR="007F68E7">
        <w:t xml:space="preserve"> while the Pacific West had </w:t>
      </w:r>
      <w:r w:rsidR="00D511F6">
        <w:t>the fewest (</w:t>
      </w:r>
      <w:r w:rsidR="007F68E7">
        <w:t>12.39</w:t>
      </w:r>
      <w:r w:rsidR="00D511F6">
        <w:t xml:space="preserve">, </w:t>
      </w:r>
      <w:r w:rsidR="006560A0">
        <w:t>95% CI: 11.57-13.22)</w:t>
      </w:r>
      <w:r w:rsidR="00D511F6">
        <w:t>;</w:t>
      </w:r>
      <w:r w:rsidR="007F68E7">
        <w:t xml:space="preserve"> </w:t>
      </w:r>
      <w:r w:rsidR="00034BCA">
        <w:t>(Figure S</w:t>
      </w:r>
      <w:r w:rsidR="004C7243">
        <w:t>4</w:t>
      </w:r>
      <w:r w:rsidR="002D005E">
        <w:t>, Table S</w:t>
      </w:r>
      <w:r w:rsidR="00AB5574">
        <w:t>5</w:t>
      </w:r>
      <w:r w:rsidR="00034BCA">
        <w:t>)</w:t>
      </w:r>
      <w:r w:rsidR="007F68E7">
        <w:t xml:space="preserve">. </w:t>
      </w:r>
      <w:r w:rsidR="0019724B">
        <w:t>Visits</w:t>
      </w:r>
      <w:r w:rsidR="00E36E81">
        <w:t xml:space="preserve"> in</w:t>
      </w:r>
      <w:r w:rsidR="0019724B">
        <w:t xml:space="preserve"> the</w:t>
      </w:r>
      <w:r w:rsidR="00E36E81">
        <w:t xml:space="preserve"> South and the West were </w:t>
      </w:r>
      <w:r w:rsidR="00D511F6">
        <w:t xml:space="preserve">each </w:t>
      </w:r>
      <w:r w:rsidR="00E36E81">
        <w:t xml:space="preserve">statistically significantly different from all other regions (Figure </w:t>
      </w:r>
      <w:r w:rsidR="006560A0">
        <w:t>S</w:t>
      </w:r>
      <w:r w:rsidR="00977DCF">
        <w:t>3</w:t>
      </w:r>
      <w:r w:rsidR="00E36E81">
        <w:t>)</w:t>
      </w:r>
      <w:r w:rsidR="009B1352">
        <w:t xml:space="preserve">. </w:t>
      </w:r>
    </w:p>
    <w:p w14:paraId="5D687973" w14:textId="77777777" w:rsidR="00D511F6" w:rsidRDefault="00D511F6" w:rsidP="00034BCA"/>
    <w:p w14:paraId="2CA83C42" w14:textId="57481014" w:rsidR="00683790" w:rsidRDefault="00D511F6" w:rsidP="00034BCA">
      <w:r>
        <w:t xml:space="preserve">To assess whether these differences in GAS pharyngitis visit rates were attributable to age distribution differences, </w:t>
      </w:r>
      <w:r w:rsidR="00EC5C18">
        <w:t>we evaluated t</w:t>
      </w:r>
      <w:r w:rsidR="002A31AF">
        <w:t xml:space="preserve">he age distributions of </w:t>
      </w:r>
      <w:r w:rsidR="00EC5C18">
        <w:t xml:space="preserve">the enrolled </w:t>
      </w:r>
      <w:r w:rsidR="002A31AF">
        <w:t>membership</w:t>
      </w:r>
      <w:r w:rsidR="00197629">
        <w:t xml:space="preserve"> and found that they </w:t>
      </w:r>
      <w:r>
        <w:t>did not differ</w:t>
      </w:r>
      <w:r w:rsidR="002A31AF">
        <w:t xml:space="preserve"> across regions. The age</w:t>
      </w:r>
      <w:r>
        <w:t xml:space="preserve"> distributions</w:t>
      </w:r>
      <w:r w:rsidR="002A31AF">
        <w:t xml:space="preserve"> of </w:t>
      </w:r>
      <w:r>
        <w:t xml:space="preserve">those with </w:t>
      </w:r>
      <w:r w:rsidR="002A31AF">
        <w:t xml:space="preserve">GAS pharyngitis visits </w:t>
      </w:r>
      <w:r>
        <w:t xml:space="preserve">were </w:t>
      </w:r>
      <w:r w:rsidR="002A31AF">
        <w:t xml:space="preserve">similar </w:t>
      </w:r>
      <w:r>
        <w:t xml:space="preserve">across </w:t>
      </w:r>
      <w:r w:rsidR="002A31AF">
        <w:t xml:space="preserve">regions, with the South skewing slightly younger (Figure S2). </w:t>
      </w:r>
      <w:r w:rsidR="00AA3576">
        <w:t xml:space="preserve">In all regions, the </w:t>
      </w:r>
      <w:r w:rsidR="00AA3576">
        <w:t>≤</w:t>
      </w:r>
      <w:r w:rsidR="00AA3576">
        <w:t xml:space="preserve">19 population contributed </w:t>
      </w:r>
      <w:proofErr w:type="gramStart"/>
      <w:r w:rsidR="00AA3576">
        <w:t>the majority of</w:t>
      </w:r>
      <w:proofErr w:type="gramEnd"/>
      <w:r w:rsidR="00AA3576">
        <w:t xml:space="preserve"> visits.</w:t>
      </w:r>
    </w:p>
    <w:p w14:paraId="640C2C48" w14:textId="77777777" w:rsidR="00876021" w:rsidRDefault="00876021" w:rsidP="00034BCA"/>
    <w:p w14:paraId="20282578" w14:textId="6AE5CBDA" w:rsidR="00876021" w:rsidRDefault="00876021" w:rsidP="00876021">
      <w:r>
        <w:t xml:space="preserve">To evaluate whether regional differences </w:t>
      </w:r>
      <w:r w:rsidR="00C81E0C">
        <w:t xml:space="preserve">in GAS pharyngitis visit rates </w:t>
      </w:r>
      <w:r w:rsidR="00F72F8C">
        <w:t>varied</w:t>
      </w:r>
      <w:r>
        <w:t xml:space="preserve"> over the course of the year, </w:t>
      </w:r>
      <w:r w:rsidR="00C81E0C">
        <w:t xml:space="preserve">we quantified </w:t>
      </w:r>
      <w:r>
        <w:t xml:space="preserve">quarterly </w:t>
      </w:r>
      <w:r w:rsidR="00C81E0C">
        <w:t>visit rates</w:t>
      </w:r>
      <w:r>
        <w:t xml:space="preserve">. Throughout the year, the West had fewer visits per 1000 people than the other 3 regions. The differences in visits </w:t>
      </w:r>
      <w:r w:rsidR="00C81E0C">
        <w:t xml:space="preserve">between </w:t>
      </w:r>
      <w:r>
        <w:t>the South</w:t>
      </w:r>
      <w:r w:rsidR="00C81E0C">
        <w:t xml:space="preserve"> and the </w:t>
      </w:r>
      <w:r>
        <w:t>Northeast and Midwest were more pronounced from July through December than from January through June (see Figure S</w:t>
      </w:r>
      <w:r w:rsidR="004C7243">
        <w:t>5</w:t>
      </w:r>
      <w:r>
        <w:t xml:space="preserve">, Table S4).  </w:t>
      </w:r>
    </w:p>
    <w:p w14:paraId="77BC9F4D" w14:textId="77777777" w:rsidR="005B7E5A" w:rsidRDefault="005B7E5A"/>
    <w:p w14:paraId="4DBA7153" w14:textId="2089CF58" w:rsidR="004C770D" w:rsidRPr="00FD6F16" w:rsidRDefault="004C770D">
      <w:pPr>
        <w:rPr>
          <w:i/>
          <w:iCs/>
        </w:rPr>
      </w:pPr>
      <w:r>
        <w:rPr>
          <w:i/>
          <w:iCs/>
        </w:rPr>
        <w:t>Monthly Differences</w:t>
      </w:r>
    </w:p>
    <w:p w14:paraId="571C0E66" w14:textId="31E2C0AE" w:rsidR="00265DF5" w:rsidRDefault="00876021" w:rsidP="00FD34FC">
      <w:r>
        <w:t xml:space="preserve">To </w:t>
      </w:r>
      <w:r w:rsidR="002C1EB2">
        <w:t>refine the seasonal patterns</w:t>
      </w:r>
      <w:r>
        <w:t xml:space="preserve">, </w:t>
      </w:r>
      <w:r w:rsidR="002C1EB2">
        <w:t xml:space="preserve">we </w:t>
      </w:r>
      <w:r w:rsidR="000F39BF">
        <w:t>compared</w:t>
      </w:r>
      <w:r w:rsidR="002C1EB2">
        <w:t xml:space="preserve"> </w:t>
      </w:r>
      <w:r>
        <w:t xml:space="preserve">monthly </w:t>
      </w:r>
      <w:r w:rsidR="002C1EB2">
        <w:t>GAS pharyngitis visits</w:t>
      </w:r>
      <w:r w:rsidR="000F39BF">
        <w:t xml:space="preserve"> across regional and subregional levels</w:t>
      </w:r>
      <w:r>
        <w:t xml:space="preserve">. </w:t>
      </w:r>
      <w:r w:rsidR="00B63CA9">
        <w:t xml:space="preserve">At the </w:t>
      </w:r>
      <w:r w:rsidR="00F767EE">
        <w:t xml:space="preserve">regional </w:t>
      </w:r>
      <w:r w:rsidR="00B63CA9">
        <w:t>level</w:t>
      </w:r>
      <w:r w:rsidR="005E10B7">
        <w:t xml:space="preserve">,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700654">
        <w:t>to</w:t>
      </w:r>
      <w:r w:rsidR="004E4487">
        <w:t xml:space="preserve"> rise </w:t>
      </w:r>
      <w:r w:rsidR="0032768E">
        <w:t>in early</w:t>
      </w:r>
      <w:r w:rsidR="00731BC0">
        <w:t xml:space="preserve"> autumn </w:t>
      </w:r>
      <w:r w:rsidR="004E4487">
        <w:t xml:space="preserve">and peaking in the first few months of the </w:t>
      </w:r>
      <w:r w:rsidR="00034BCA">
        <w:t xml:space="preserve">calendar </w:t>
      </w:r>
      <w:r w:rsidR="004E4487">
        <w:t>year</w:t>
      </w:r>
      <w:r w:rsidR="0068661D">
        <w:t xml:space="preserve"> </w:t>
      </w:r>
      <w:r w:rsidR="004E4487">
        <w:t xml:space="preserve">(Figure </w:t>
      </w:r>
      <w:r w:rsidR="007E7649">
        <w:t>1</w:t>
      </w:r>
      <w:r w:rsidR="004E4487">
        <w:t>)</w:t>
      </w:r>
      <w:r w:rsidR="005D5D9B">
        <w:t>.</w:t>
      </w:r>
      <w:r w:rsidR="004E4487">
        <w:t xml:space="preserve"> </w:t>
      </w:r>
      <w:r w:rsidR="008B406C">
        <w:t>In</w:t>
      </w:r>
      <w:r w:rsidR="004E4487">
        <w:t xml:space="preserve"> </w:t>
      </w:r>
      <w:r w:rsidR="00BC644B">
        <w:t>the South</w:t>
      </w:r>
      <w:r w:rsidR="004E4487">
        <w:t xml:space="preserve">, </w:t>
      </w:r>
      <w:r w:rsidR="000F39BF">
        <w:t xml:space="preserve">for example, </w:t>
      </w:r>
      <w:r w:rsidR="003608CC">
        <w:t xml:space="preserve">the </w:t>
      </w:r>
      <w:r w:rsidR="00BC644B">
        <w:t>January</w:t>
      </w:r>
      <w:r w:rsidR="003608CC">
        <w:t xml:space="preserve"> </w:t>
      </w:r>
      <w:r w:rsidR="00BC644B">
        <w:t xml:space="preserve">average was </w:t>
      </w:r>
      <w:r w:rsidR="003608CC">
        <w:t xml:space="preserve">3.78 </w:t>
      </w:r>
      <w:r w:rsidR="00864397">
        <w:t xml:space="preserve">(95% CI: 3.36-4.21) </w:t>
      </w:r>
      <w:r w:rsidR="003608CC">
        <w:t xml:space="preserve">visits per 1000 </w:t>
      </w:r>
      <w:r w:rsidR="00601C73">
        <w:t>people</w:t>
      </w:r>
      <w:r w:rsidR="00034BCA">
        <w:t>,</w:t>
      </w:r>
      <w:r w:rsidR="003608CC">
        <w:t xml:space="preserve"> while </w:t>
      </w:r>
      <w:r w:rsidR="00BC644B">
        <w:t xml:space="preserve">in July the average was 1.80 (95% CI: 1.67-1.93) visits per 1000 </w:t>
      </w:r>
      <w:r w:rsidR="00601C73">
        <w:t>people</w:t>
      </w:r>
      <w:r w:rsidR="00BC644B">
        <w:t>.</w:t>
      </w:r>
      <w:r w:rsidR="00500E45">
        <w:t xml:space="preserve"> In the West,</w:t>
      </w:r>
      <w:r w:rsidR="00500E45">
        <w:t xml:space="preserve"> visits were much lower; </w:t>
      </w:r>
      <w:r w:rsidR="00500E45">
        <w:t>the January average was 1.76 (95% CI: 1.62-1.90) visits per 1000 people, while in July it was 0.98 (95% CI: 0.93-1.03).</w:t>
      </w:r>
      <w:r w:rsidR="00500E45">
        <w:t xml:space="preserve"> </w:t>
      </w:r>
      <w:r w:rsidR="000F39BF">
        <w:t>A</w:t>
      </w:r>
      <w:r w:rsidR="003608CC">
        <w:t xml:space="preserve">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w:t>
      </w:r>
      <w:r w:rsidR="00500E45">
        <w:t xml:space="preserve">, </w:t>
      </w:r>
      <w:r w:rsidR="00500E45">
        <w:t>while the Pacific West had on average 1.2 (95% CI: 1.09-1.31) visits per 1000 people in January and 0.76 (95% CI: 0.71-0.81) visits per 1000 people in July</w:t>
      </w:r>
      <w:r w:rsidR="00081FDD">
        <w:t xml:space="preserve"> (Figure S</w:t>
      </w:r>
      <w:r w:rsidR="00977DCF">
        <w:t>6</w:t>
      </w:r>
      <w:r w:rsidR="00081FDD">
        <w:t>)</w:t>
      </w:r>
      <w:r w:rsidR="000D7001">
        <w:t xml:space="preserve">. </w:t>
      </w:r>
      <w:r w:rsidR="000F39BF">
        <w:t xml:space="preserve">Comparisons across </w:t>
      </w:r>
      <w:r w:rsidR="005B6F9E">
        <w:t xml:space="preserve">regions and subregions </w:t>
      </w:r>
      <w:r w:rsidR="000F39BF">
        <w:t xml:space="preserve">revealed statistically significant differences </w:t>
      </w:r>
      <w:r w:rsidR="005B6F9E">
        <w:t>in months in the second half of the year (Figure S</w:t>
      </w:r>
      <w:r w:rsidR="00977DCF">
        <w:t>7</w:t>
      </w:r>
      <w:r w:rsidR="005B6F9E">
        <w:t>).</w:t>
      </w:r>
      <w:r w:rsidR="00920F9F">
        <w:t xml:space="preserve"> </w:t>
      </w:r>
      <w:r w:rsidR="00FE3B45">
        <w:t xml:space="preserve">These trends in visits between </w:t>
      </w:r>
      <w:r w:rsidR="001A6BCF">
        <w:t>sub</w:t>
      </w:r>
      <w:r w:rsidR="00FE3B45">
        <w:t xml:space="preserve">regions over the course of the year were preserved in both the under 19 and the over 19 populations, with </w:t>
      </w:r>
      <w:r w:rsidR="00F767EE">
        <w:t>most</w:t>
      </w:r>
      <w:r w:rsidR="00FE3B45">
        <w:t xml:space="preserve"> visits coming from the under 19 population (Figure S8). </w:t>
      </w:r>
    </w:p>
    <w:p w14:paraId="3C908AA3" w14:textId="2A3D71CA" w:rsidR="003547D9" w:rsidRDefault="003547D9"/>
    <w:p w14:paraId="5E0225F3" w14:textId="335FD4D4" w:rsidR="004C770D" w:rsidRPr="00FD6F16" w:rsidRDefault="004C770D">
      <w:pPr>
        <w:rPr>
          <w:b/>
          <w:bCs/>
        </w:rPr>
      </w:pPr>
      <w:r>
        <w:rPr>
          <w:b/>
          <w:bCs/>
        </w:rPr>
        <w:t>Differences in Peak Timing</w:t>
      </w:r>
    </w:p>
    <w:p w14:paraId="05CAD847" w14:textId="4EED5023" w:rsidR="00260CF3" w:rsidRDefault="008F18D2">
      <w:r>
        <w:t xml:space="preserve">We quantified seasonality and peak visits using </w:t>
      </w:r>
      <w:r w:rsidR="00A00644">
        <w:t xml:space="preserve">sinusoidal models </w:t>
      </w:r>
      <w:r>
        <w:t xml:space="preserve">fit to monthly GAS pharyngitis visits </w:t>
      </w:r>
      <w:r w:rsidR="00A00644">
        <w:t xml:space="preserve">at the state, </w:t>
      </w:r>
      <w:r w:rsidR="00FD6F16">
        <w:t>subregion, and</w:t>
      </w:r>
      <w:r w:rsidR="00A00644">
        <w:t xml:space="preserve"> regional levels. </w:t>
      </w:r>
      <w:r w:rsidR="00C4355D">
        <w:t xml:space="preserve">The </w:t>
      </w:r>
      <w:r w:rsidR="003547D9">
        <w:t xml:space="preserve">annual </w:t>
      </w:r>
      <w:r w:rsidR="00C4355D">
        <w:t xml:space="preserve">peak in GAS pharyngitis visits </w:t>
      </w:r>
      <w:r w:rsidR="00A35ACF">
        <w:t>occurred earliest</w:t>
      </w:r>
      <w:r w:rsidR="00C4355D">
        <w:t xml:space="preserve"> in the South</w:t>
      </w:r>
      <w:r w:rsidR="00C13BD9">
        <w:t>, followed by peaks in adjacent states and through the Mountain West, with the latest peaks in coastal states</w:t>
      </w:r>
      <w:r w:rsidR="00C4355D">
        <w:t xml:space="preserve"> </w:t>
      </w:r>
      <w:r w:rsidR="008439DA">
        <w:t xml:space="preserve">(Figure </w:t>
      </w:r>
      <w:r w:rsidR="007E7649">
        <w:t>2</w:t>
      </w:r>
      <w:r w:rsidR="008D55E0">
        <w:t>, Figure S</w:t>
      </w:r>
      <w:r w:rsidR="00DC06BF">
        <w:t>9</w:t>
      </w:r>
      <w:r w:rsidR="008439DA">
        <w:t>)</w:t>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rsidR="00937FE6">
        <w:t xml:space="preserve"> </w:t>
      </w:r>
      <w:r w:rsidR="00735897">
        <w:t xml:space="preserve">and West South Central (phase: 1.49, 95% CI 1.20-1.77) </w:t>
      </w:r>
      <w:r w:rsidR="00937FE6">
        <w:t>subregion</w:t>
      </w:r>
      <w:r w:rsidR="00735897">
        <w:t>s</w:t>
      </w:r>
      <w:r w:rsidR="00C4355D">
        <w:t xml:space="preserve"> (Figure</w:t>
      </w:r>
      <w:r w:rsidR="00081FDD">
        <w:t>s</w:t>
      </w:r>
      <w:r w:rsidR="00C4355D">
        <w:t xml:space="preserve"> </w:t>
      </w:r>
      <w:r w:rsidR="000D5D02">
        <w:t>S</w:t>
      </w:r>
      <w:r w:rsidR="00DC06BF">
        <w:t>10</w:t>
      </w:r>
      <w:r w:rsidR="000D5D02">
        <w:t xml:space="preserve"> and S</w:t>
      </w:r>
      <w:r w:rsidR="00977DCF">
        <w:t>1</w:t>
      </w:r>
      <w:r w:rsidR="00DC06BF">
        <w:t>1</w:t>
      </w:r>
      <w:r w:rsidR="00C4355D">
        <w:t>)</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AB5574">
        <w:t>6</w:t>
      </w:r>
      <w:r w:rsidR="002311FA">
        <w:t>)</w:t>
      </w:r>
      <w:r w:rsidR="00735897">
        <w:t xml:space="preserve">. The </w:t>
      </w:r>
      <w:r w:rsidR="00735897">
        <w:t>Mountain West</w:t>
      </w:r>
      <w:r w:rsidR="005511E6">
        <w:t xml:space="preserve"> </w:t>
      </w:r>
      <w:r>
        <w:t xml:space="preserve">had the next peak, </w:t>
      </w:r>
      <w:r w:rsidR="005511E6">
        <w:t>(phase: 1.68, 95% CI 1.49-1.88)</w:t>
      </w:r>
      <w:r w:rsidR="00735897">
        <w:t xml:space="preserve"> </w:t>
      </w:r>
      <w:r>
        <w:t xml:space="preserve">with the </w:t>
      </w:r>
      <w:r w:rsidR="00735897">
        <w:t xml:space="preserve">latest </w:t>
      </w:r>
      <w:r>
        <w:t xml:space="preserve">peaks </w:t>
      </w:r>
      <w:r w:rsidR="00735897">
        <w:t xml:space="preserve">on the coasts </w:t>
      </w:r>
      <w:r w:rsidR="005511E6">
        <w:t xml:space="preserve">in March (Pacific West phase: 2.35, 95% CI 2.10-2.61; New England phase: 2.62, 95% CI 2.44-2.81). </w:t>
      </w:r>
    </w:p>
    <w:p w14:paraId="57DDD3A8" w14:textId="77777777" w:rsidR="00260CF3" w:rsidRDefault="00260CF3"/>
    <w:p w14:paraId="6A43ED5D" w14:textId="652CB969" w:rsidR="00862082" w:rsidRDefault="00260CF3">
      <w:r>
        <w:t>To quantify how well the peaks correspond</w:t>
      </w:r>
      <w:r w:rsidR="00451E07">
        <w:t>ed</w:t>
      </w:r>
      <w:r>
        <w:t xml:space="preserve"> to geography, we correlated peak time with distance from the South reference point. </w:t>
      </w:r>
      <w:r>
        <w:t>Distance from the reference point correlated with peak time at both subregional (r = 0.73, Figure S</w:t>
      </w:r>
      <w:r w:rsidR="009565D3">
        <w:t>1</w:t>
      </w:r>
      <w:r w:rsidR="00DC06BF">
        <w:t>2</w:t>
      </w:r>
      <w:r>
        <w:t xml:space="preserve">) and </w:t>
      </w:r>
      <w:r>
        <w:t>state level</w:t>
      </w:r>
      <w:r w:rsidR="008F18D2">
        <w:t>s</w:t>
      </w:r>
      <w:r>
        <w:t xml:space="preserve"> (r = 0.58</w:t>
      </w:r>
      <w:r w:rsidR="0073743D">
        <w:t>, Figure S</w:t>
      </w:r>
      <w:r w:rsidR="000D5D02">
        <w:t>1</w:t>
      </w:r>
      <w:r w:rsidR="00DC06BF">
        <w:t>3</w:t>
      </w:r>
      <w:r>
        <w:t xml:space="preserve">), indicating that as </w:t>
      </w:r>
      <w:r w:rsidR="00F767EE">
        <w:t xml:space="preserve">distance </w:t>
      </w:r>
      <w:r>
        <w:t>from the reference point in the South increase</w:t>
      </w:r>
      <w:r w:rsidR="006733D1">
        <w:t>d</w:t>
      </w:r>
      <w:r>
        <w:t xml:space="preserve">, </w:t>
      </w:r>
      <w:r w:rsidR="00F767EE">
        <w:t>the peak in visits trend</w:t>
      </w:r>
      <w:r w:rsidR="008F18D2">
        <w:t>ed</w:t>
      </w:r>
      <w:r w:rsidR="00F767EE">
        <w:t xml:space="preserve"> later</w:t>
      </w:r>
      <w:r w:rsidR="008F18D2">
        <w:t xml:space="preserve"> (Figure 2)</w:t>
      </w:r>
      <w:r>
        <w:t>.</w:t>
      </w:r>
    </w:p>
    <w:p w14:paraId="1E6AEE80" w14:textId="77777777" w:rsidR="002D06FC" w:rsidRDefault="002D06FC"/>
    <w:p w14:paraId="14E235AE" w14:textId="434BC531" w:rsidR="004C770D" w:rsidRPr="00FD6F16" w:rsidRDefault="004C770D">
      <w:pPr>
        <w:rPr>
          <w:b/>
          <w:bCs/>
        </w:rPr>
      </w:pPr>
      <w:r>
        <w:rPr>
          <w:b/>
          <w:bCs/>
        </w:rPr>
        <w:t>School Start Date Analysis</w:t>
      </w:r>
    </w:p>
    <w:p w14:paraId="0DB7F35D" w14:textId="54D2EF90" w:rsidR="006A28E5" w:rsidRDefault="005178EF">
      <w:r>
        <w:lastRenderedPageBreak/>
        <w:t xml:space="preserve">School start dates </w:t>
      </w:r>
      <w:r w:rsidR="0096020B">
        <w:t xml:space="preserve">correlated with </w:t>
      </w:r>
      <w:r w:rsidR="008F18D2">
        <w:t>the nadir in GAS pharyngitis visits</w:t>
      </w:r>
      <w:r w:rsidR="00AD6799">
        <w:t xml:space="preserve">, at state and </w:t>
      </w:r>
      <w:r w:rsidR="00AD6799">
        <w:t>s</w:t>
      </w:r>
      <w:r w:rsidR="00AD6799">
        <w:t>ubregional level</w:t>
      </w:r>
      <w:r w:rsidR="008F18D2">
        <w:t>s</w:t>
      </w:r>
      <w:r w:rsidR="0096020B">
        <w:t xml:space="preserve"> (</w:t>
      </w:r>
      <w:r w:rsidR="00AD6799">
        <w:t xml:space="preserve">state: </w:t>
      </w:r>
      <w:r w:rsidR="00AD6799" w:rsidRPr="00AD6799">
        <w:rPr>
          <w:i/>
          <w:iCs/>
        </w:rPr>
        <w:t>r</w:t>
      </w:r>
      <w:r w:rsidR="00AD6799">
        <w:t xml:space="preserve"> = 0.</w:t>
      </w:r>
      <w:r w:rsidR="000834AD">
        <w:t>84,</w:t>
      </w:r>
      <w:r w:rsidR="00AD6799">
        <w:t xml:space="preserve"> 95% CI: 0.</w:t>
      </w:r>
      <w:r w:rsidR="000834AD">
        <w:t>82</w:t>
      </w:r>
      <w:r w:rsidR="00AD6799">
        <w:t>-0.</w:t>
      </w:r>
      <w:r w:rsidR="000834AD">
        <w:t>86</w:t>
      </w:r>
      <w:r w:rsidR="00AD6799">
        <w:t xml:space="preserve">, subregional: </w:t>
      </w:r>
      <w:proofErr w:type="gramStart"/>
      <w:r w:rsidR="0096020B">
        <w:rPr>
          <w:i/>
          <w:iCs/>
        </w:rPr>
        <w:t xml:space="preserve">r </w:t>
      </w:r>
      <w:r w:rsidR="0096020B">
        <w:t xml:space="preserve"> =</w:t>
      </w:r>
      <w:proofErr w:type="gramEnd"/>
      <w:r w:rsidR="0096020B">
        <w:t xml:space="preserve"> 0</w:t>
      </w:r>
      <w:r w:rsidR="000834AD">
        <w:t>.85</w:t>
      </w:r>
      <w:r w:rsidR="00C13BD9">
        <w:t xml:space="preserve">, 95% CI: </w:t>
      </w:r>
      <w:r w:rsidR="000834AD">
        <w:t>0.76</w:t>
      </w:r>
      <w:r w:rsidR="00C13BD9">
        <w:t>-0.</w:t>
      </w:r>
      <w:r w:rsidR="00B968A5">
        <w:t>9</w:t>
      </w:r>
      <w:r w:rsidR="000834AD">
        <w:t>2</w:t>
      </w:r>
      <w:r w:rsidR="00740705">
        <w:t>)</w:t>
      </w:r>
      <w:r w:rsidR="0096020B">
        <w:t>(Figure 3, Figure</w:t>
      </w:r>
      <w:r w:rsidR="00AD6799">
        <w:t>s</w:t>
      </w:r>
      <w:r w:rsidR="0096020B">
        <w:t xml:space="preserve"> S1</w:t>
      </w:r>
      <w:r w:rsidR="00DC06BF">
        <w:t>4</w:t>
      </w:r>
      <w:r w:rsidR="00AD6799">
        <w:t>-1</w:t>
      </w:r>
      <w:r w:rsidR="00DC06BF">
        <w:t>6</w:t>
      </w:r>
      <w:r w:rsidR="0096020B">
        <w:t>).</w:t>
      </w:r>
      <w:r w:rsidR="00F74361">
        <w:t xml:space="preserve"> These correlations held in both the under 19 population (</w:t>
      </w:r>
      <w:r w:rsidR="00F74361">
        <w:rPr>
          <w:i/>
          <w:iCs/>
        </w:rPr>
        <w:t xml:space="preserve">r </w:t>
      </w:r>
      <w:r w:rsidR="00F74361">
        <w:t>= 0.82, 95% CI: 0.72-0.88) and the over 19 population (</w:t>
      </w:r>
      <w:r w:rsidR="00F74361">
        <w:rPr>
          <w:i/>
          <w:iCs/>
        </w:rPr>
        <w:t>r</w:t>
      </w:r>
      <w:r w:rsidR="00F74361">
        <w:t xml:space="preserve"> = 0.89, 95% CI: 0.76-0.97).</w:t>
      </w:r>
      <w:r w:rsidR="0096020B">
        <w:t xml:space="preserve"> </w:t>
      </w:r>
      <w:r w:rsidR="00C13BD9">
        <w:t>In all subregions</w:t>
      </w:r>
      <w:r w:rsidR="00C13BD9">
        <w:t xml:space="preserve"> </w:t>
      </w:r>
      <w:r w:rsidR="00E00DA9">
        <w:t xml:space="preserve">and </w:t>
      </w:r>
      <w:r w:rsidR="00E00DA9">
        <w:t>s</w:t>
      </w:r>
      <w:r w:rsidR="00E00DA9">
        <w:t xml:space="preserve">tates, </w:t>
      </w:r>
      <w:r w:rsidR="00C13BD9">
        <w:t xml:space="preserve">the </w:t>
      </w:r>
      <w:r w:rsidR="008F18D2">
        <w:t xml:space="preserve">nadir </w:t>
      </w:r>
      <w:r w:rsidR="00C13BD9">
        <w:t>d</w:t>
      </w:r>
      <w:r w:rsidR="00C13BD9">
        <w:t>ate preceded the school start date</w:t>
      </w:r>
      <w:r w:rsidR="00ED4202">
        <w:t xml:space="preserve"> (</w:t>
      </w:r>
      <w:r w:rsidR="001553A3">
        <w:t xml:space="preserve">mean </w:t>
      </w:r>
      <w:r w:rsidR="00ED4202">
        <w:t>number of days preceding</w:t>
      </w:r>
      <w:r w:rsidR="00E00DA9">
        <w:t xml:space="preserve"> by subregion</w:t>
      </w:r>
      <w:r w:rsidR="00ED4202">
        <w:t>: 3</w:t>
      </w:r>
      <w:r w:rsidR="001553A3">
        <w:t>6.22</w:t>
      </w:r>
      <w:r w:rsidR="00ED4202">
        <w:t>, range</w:t>
      </w:r>
      <w:r w:rsidR="00E00DA9">
        <w:t>=</w:t>
      </w:r>
      <w:r w:rsidR="00ED4202">
        <w:t xml:space="preserve"> 2</w:t>
      </w:r>
      <w:r w:rsidR="001553A3">
        <w:t>8</w:t>
      </w:r>
      <w:r w:rsidR="00ED4202">
        <w:t>-4</w:t>
      </w:r>
      <w:r w:rsidR="001553A3">
        <w:t>7</w:t>
      </w:r>
      <w:r w:rsidR="00ED4202">
        <w:t xml:space="preserve"> days</w:t>
      </w:r>
      <w:r w:rsidR="00E00DA9">
        <w:t>,</w:t>
      </w:r>
      <w:r w:rsidR="00EF6F2A">
        <w:t xml:space="preserve"> </w:t>
      </w:r>
      <w:r w:rsidR="00E943E2">
        <w:t>Figure S1</w:t>
      </w:r>
      <w:r w:rsidR="00DC06BF">
        <w:t>3</w:t>
      </w:r>
      <w:r w:rsidR="00E00DA9">
        <w:t>; mean number of days preceding by state: 33.47, range = 14.9-48.5; Figures S1</w:t>
      </w:r>
      <w:r w:rsidR="00DC06BF">
        <w:t>5</w:t>
      </w:r>
      <w:r w:rsidR="00E00DA9">
        <w:t xml:space="preserve"> and S1</w:t>
      </w:r>
      <w:r w:rsidR="00DC06BF">
        <w:t>6</w:t>
      </w:r>
      <w:r w:rsidR="00E943E2">
        <w:t xml:space="preserve">). </w:t>
      </w:r>
      <w:r w:rsidR="006A28E5">
        <w:t>The subregional minimum visit date</w:t>
      </w:r>
      <w:r w:rsidR="00F74361">
        <w:t xml:space="preserve">s occurred first in the 5-19 age group, followed by the 0-4 age group, and then the over 19 </w:t>
      </w:r>
      <w:r w:rsidR="00386B63">
        <w:t>age group</w:t>
      </w:r>
      <w:r w:rsidR="00DC06BF">
        <w:t xml:space="preserve"> (Figure S17)</w:t>
      </w:r>
      <w:r w:rsidR="006A28E5">
        <w:t xml:space="preserve">. </w:t>
      </w:r>
    </w:p>
    <w:p w14:paraId="7D8684B4" w14:textId="77777777" w:rsidR="004E607C" w:rsidRDefault="004E607C">
      <w:pPr>
        <w:rPr>
          <w:b/>
          <w:bCs/>
        </w:rPr>
      </w:pPr>
    </w:p>
    <w:p w14:paraId="0C83457E" w14:textId="151692D3" w:rsidR="00B10F33" w:rsidRDefault="00B10F33">
      <w:pPr>
        <w:rPr>
          <w:b/>
          <w:bCs/>
        </w:rPr>
      </w:pPr>
      <w:r>
        <w:rPr>
          <w:b/>
          <w:bCs/>
        </w:rPr>
        <w:t>DISCUSSION</w:t>
      </w:r>
    </w:p>
    <w:p w14:paraId="203F389C" w14:textId="002DAD91" w:rsidR="00EA6993" w:rsidRDefault="00197BE0" w:rsidP="006F20E2">
      <w:r>
        <w:t xml:space="preserve">Our results are consistent with </w:t>
      </w:r>
      <w:r w:rsidR="006F20E2">
        <w:t xml:space="preserve">and expand on </w:t>
      </w:r>
      <w:r>
        <w:t>e</w:t>
      </w:r>
      <w:r>
        <w:t>stimate</w:t>
      </w:r>
      <w:r w:rsidR="00A906E4">
        <w:t>s of</w:t>
      </w:r>
      <w:r>
        <w:t xml:space="preserve"> the </w:t>
      </w:r>
      <w:r w:rsidR="00146EFE">
        <w:t xml:space="preserve">seasonality and of overall incidence </w:t>
      </w:r>
      <w:r>
        <w:t xml:space="preserve">of GAS pharyngitis </w:t>
      </w:r>
      <w:r w:rsidR="00146EFE">
        <w:t>in the U</w:t>
      </w:r>
      <w:r w:rsidR="001635FE">
        <w:t>S</w:t>
      </w:r>
      <w:fldSimple w:instr=" ADDIN ZOTERO_TEMP "/>
      <w:r w:rsidR="006F20E2">
        <w:t>.</w:t>
      </w:r>
      <w:r w:rsidR="001635FE">
        <w:fldChar w:fldCharType="begin"/>
      </w:r>
      <w:r w:rsidR="00E80BDE">
        <w:instrText xml:space="preserve"> ADDIN ZOTERO_ITEM CSL_CITATION {"citationID":"b45Luy6G","properties":{"formattedCitation":"\\super 1,3,16\\nosupersub{}","plainCitation":"1,3,16","noteIndex":0},"citationItems":[{"id":1109,"uris":["http://zotero.org/users/4318844/items/AII323S6"],"itemData":{"id":1109,"type":"article-journal","abstract":"Group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rsidR="001635FE">
        <w:fldChar w:fldCharType="separate"/>
      </w:r>
      <w:r w:rsidR="00E80BDE" w:rsidRPr="00E80BDE">
        <w:rPr>
          <w:rFonts w:ascii="Calibri" w:cs="Calibri"/>
          <w:vertAlign w:val="superscript"/>
        </w:rPr>
        <w:t>1,3,16</w:t>
      </w:r>
      <w:r w:rsidR="001635FE">
        <w:fldChar w:fldCharType="end"/>
      </w:r>
      <w:r w:rsidR="006F20E2">
        <w:t xml:space="preserve"> V</w:t>
      </w:r>
      <w:r w:rsidR="00744F26">
        <w:t xml:space="preserve">isits for GAS pharyngitis </w:t>
      </w:r>
      <w:r w:rsidR="00155599">
        <w:t>were higher in the</w:t>
      </w:r>
      <w:r w:rsidR="00744F26">
        <w:t xml:space="preserve"> South, and particularly the East South Central and West South Central </w:t>
      </w:r>
      <w:r w:rsidR="00FA6F61">
        <w:t>sub</w:t>
      </w:r>
      <w:r w:rsidR="00744F26">
        <w:t xml:space="preserve">regions, than other regions throughout the year, </w:t>
      </w:r>
      <w:r w:rsidR="004770C7">
        <w:t xml:space="preserve">especially </w:t>
      </w:r>
      <w:r w:rsidR="00744F26">
        <w:t xml:space="preserve">from July to December. </w:t>
      </w:r>
      <w:r w:rsidR="002D06FC">
        <w:t xml:space="preserve">The Pacific West documented the fewest GAS pharyngitis visits throughout the year. </w:t>
      </w:r>
      <w:r w:rsidR="00BA02C9">
        <w:t xml:space="preserve">Annually, </w:t>
      </w:r>
      <w:r w:rsidR="0020131C">
        <w:t xml:space="preserve">GAS </w:t>
      </w:r>
      <w:r w:rsidR="00F03F32">
        <w:t xml:space="preserve">pharyngitis </w:t>
      </w:r>
      <w:r w:rsidR="00FE0B19">
        <w:t xml:space="preserve">incidence </w:t>
      </w:r>
      <w:r w:rsidR="00744F26">
        <w:t xml:space="preserve">began to rise earliest in the same </w:t>
      </w:r>
      <w:r w:rsidR="00262EDA">
        <w:t>s</w:t>
      </w:r>
      <w:r w:rsidR="00744F26">
        <w:t xml:space="preserve">outhern subregions with the highest burden of </w:t>
      </w:r>
      <w:r w:rsidR="00C63E25">
        <w:t>disease and</w:t>
      </w:r>
      <w:r w:rsidR="00744F26">
        <w:t xml:space="preserve"> peaked latest in coastal regions. </w:t>
      </w:r>
      <w:r w:rsidR="00155599">
        <w:t xml:space="preserve">The annual increase in </w:t>
      </w:r>
      <w:r w:rsidR="00286AEE">
        <w:t>visits</w:t>
      </w:r>
      <w:r w:rsidR="00155599">
        <w:t xml:space="preserve"> </w:t>
      </w:r>
      <w:r w:rsidR="00286AEE">
        <w:t>wa</w:t>
      </w:r>
      <w:r w:rsidR="00155599">
        <w:t>s</w:t>
      </w:r>
      <w:r w:rsidR="00C376A8">
        <w:t xml:space="preserve"> first observed </w:t>
      </w:r>
      <w:r w:rsidR="00C63E25">
        <w:t xml:space="preserve">in </w:t>
      </w:r>
      <w:r w:rsidR="00410C8A">
        <w:t>s</w:t>
      </w:r>
      <w:r w:rsidR="00C63E25">
        <w:t xml:space="preserve">outhern states, particularly in Louisiana and Mississippi, </w:t>
      </w:r>
      <w:r w:rsidR="00C376A8">
        <w:t xml:space="preserve">followed by </w:t>
      </w:r>
      <w:r w:rsidR="00C63E25">
        <w:t>the rest of the country</w:t>
      </w:r>
      <w:r w:rsidR="00C376A8">
        <w:t xml:space="preserve"> roughly in order of increasing distance from the </w:t>
      </w:r>
      <w:r w:rsidR="00D52332">
        <w:t>S</w:t>
      </w:r>
      <w:r w:rsidR="00C376A8">
        <w:t>outh</w:t>
      </w:r>
      <w:r w:rsidR="00C63E25">
        <w:t xml:space="preserve">. </w:t>
      </w:r>
      <w:commentRangeStart w:id="6"/>
      <w:r w:rsidR="00EA6993">
        <w:t>Visits increased first in the 5-19 age group, then the 0-4 age group, and then the over 19 age group across all subregions</w:t>
      </w:r>
      <w:commentRangeEnd w:id="6"/>
      <w:r w:rsidR="00EA6993">
        <w:rPr>
          <w:rStyle w:val="CommentReference"/>
        </w:rPr>
        <w:commentReference w:id="6"/>
      </w:r>
      <w:r w:rsidR="00EA6993">
        <w:t xml:space="preserve">. </w:t>
      </w:r>
      <w:r>
        <w:t xml:space="preserve">This geographic pattern in increasing GAS pharyngitis cases correlated with, but preceded, school start dates. </w:t>
      </w:r>
    </w:p>
    <w:p w14:paraId="6F208B98" w14:textId="77777777" w:rsidR="005B42B9" w:rsidRDefault="005B42B9" w:rsidP="006F20E2"/>
    <w:p w14:paraId="2BB537D4" w14:textId="7D2AC993" w:rsidR="00146EFE" w:rsidRDefault="00754753" w:rsidP="00E01F1A">
      <w:r>
        <w:t xml:space="preserve">The factors driving higher rates of GAS pharyngitis visits and the earliest rise in cases in the South are unclear. </w:t>
      </w:r>
      <w:r>
        <w:t>This could represent conditions that promote GAS pharyngitis</w:t>
      </w:r>
      <w:r w:rsidR="00146EFE">
        <w:t>, including</w:t>
      </w:r>
      <w:r w:rsidR="00ED46A3">
        <w:t xml:space="preserve"> </w:t>
      </w:r>
      <w:r w:rsidR="00E01F1A">
        <w:t xml:space="preserve">those </w:t>
      </w:r>
      <w:r w:rsidR="00ED46A3">
        <w:t>relating to</w:t>
      </w:r>
      <w:r w:rsidR="00146EFE">
        <w:t xml:space="preserve"> </w:t>
      </w:r>
      <w:r w:rsidR="00D41934">
        <w:t>poverty and social inequality</w:t>
      </w:r>
      <w:r>
        <w:fldChar w:fldCharType="begin"/>
      </w:r>
      <w:r w:rsidR="00E80BDE">
        <w:instrText xml:space="preserve"> ADDIN ZOTERO_ITEM CSL_CITATION {"citationID":"paRnko7k","properties":{"formattedCitation":"\\super 17\\nosupersub{}","plainCitation":"17","noteIndex":0},"citationItems":[{"id":1602,"uris":["http://zotero.org/users/4318844/items/48XPIL77"],"itemData":{"id":1602,"type":"article-journal","abstract":"In today's global society, infectious disease outbreaks can spread quickly across the world, fueled by the rapidity with which we travel across borders and continents. Historical accounts of influenza pandemics and contemporary reports on infectious diseases clearly demonstrate that poverty, inequality, and social determinants of health create conditions for the transmission of infectious diseases, and existing health disparities or inequalities can further contribute to unequal burdens of morbidity and mortality. Yet, to date, studies of influenza pandemic plans across multiple countries find little to no recognition of health inequalities or attempts to engage disadvantaged populations to explicitly address the differential impact of a pandemic on them. To meet the goals and objectives of the Global Health Security Agenda, we argue that international partners, from WHO to individual countries, must grapple with the social determinants of health and existing health inequalities and extend their vision to include these factors so that disease that may start among socially disadvantaged subpopulations does not go unnoticed and spread across borders. These efforts will require rethinking surveillance systems to include sociodemographic data; training local teams of researchers and community health workers who are able to not only analyze data to recognize risk factors for disease, but also use simulation methods to assess the impact of alternative policies on reducing disease; integrating social science disciplines to understand local context; and proactively anticipating shortfalls in availability of adequate healthcare resources, including vaccines. Without explicit attention to existing health inequalities and underlying social determinants of health, the Global Health Security Agenda is unlikely to succeed in its goals and objectives., Reports of influenza pandemics and other infectious diseases clearly demonstrate that poverty, inequality, and social determinants of health create conditions for the transmission of infectious diseases. International partners, from WHO to individual countries, must grapple with the social determinants of health and existing health inequalities and extend their vision to include these factors so that disease that may start among socially disadvantaged subpopulations does not go unnoticed and spread across borders. These efforts will require rethinking surveillance systems to include sociodemographic data; training local teams of researchers and community health workers to recognize risk factors for disease and to assess the impact of alternative policies on reducing disease; integrating social science disciplines to understand local context; and proactively anticipating shortfalls in availability of adequate healthcare resources, including vaccines.","container-title":"Biosecurity and Bioterrorism : Biodefense Strategy, Practice, and Science","DOI":"10.1089/bsp.2014.0032","ISSN":"1538-7135","issue":"5","journalAbbreviation":"Biosecur Bioterror","note":"PMID: 25254915\nPMCID: PMC4170985","page":"263-273","source":"PubMed Central","title":"Health Inequalities and Infectious Disease Epidemics: A Challenge for Global Health Security","title-short":"Health Inequalities and Infectious Disease Epidemics","volume":"12","author":[{"family":"Quinn","given":"Sandra Crouse"},{"family":"Kumar","given":"Supriya"}],"issued":{"date-parts":[["2014",9,1]]}}}],"schema":"https://github.com/citation-style-language/schema/raw/master/csl-citation.json"} </w:instrText>
      </w:r>
      <w:r>
        <w:fldChar w:fldCharType="separate"/>
      </w:r>
      <w:r w:rsidR="00E80BDE" w:rsidRPr="00E80BDE">
        <w:rPr>
          <w:rFonts w:ascii="Calibri" w:cs="Calibri"/>
          <w:vertAlign w:val="superscript"/>
        </w:rPr>
        <w:t>17</w:t>
      </w:r>
      <w:r>
        <w:fldChar w:fldCharType="end"/>
      </w:r>
      <w:r>
        <w:t xml:space="preserve"> </w:t>
      </w:r>
      <w:r w:rsidR="00146EFE">
        <w:t>or to other infections. GAS pharyngitis spatiotemporal patterns were similar to trends in influenza and RSV.</w:t>
      </w:r>
      <w:r w:rsidR="00E01F1A">
        <w:fldChar w:fldCharType="begin"/>
      </w:r>
      <w:r w:rsidR="00CF420F">
        <w:instrText xml:space="preserve"> ADDIN ZOTERO_ITEM CSL_CITATION {"citationID":"ik6c1II2","properties":{"formattedCitation":"\\super 5\\nosupersub{}","plainCitation":"5","noteIndex":0},"citationItems":[{"id":1212,"uris":["http://zotero.org/users/4318844/items/A254X3T4"],"itemData":{"id":1212,"type":"article-journal","abstract":"Seasonal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E01F1A">
        <w:fldChar w:fldCharType="separate"/>
      </w:r>
      <w:r w:rsidR="00CF420F" w:rsidRPr="00CF420F">
        <w:rPr>
          <w:rFonts w:ascii="Calibri" w:cs="Calibri"/>
          <w:vertAlign w:val="superscript"/>
        </w:rPr>
        <w:t>5</w:t>
      </w:r>
      <w:r w:rsidR="00E01F1A">
        <w:fldChar w:fldCharType="end"/>
      </w:r>
      <w:r w:rsidR="00146EFE">
        <w:t xml:space="preserve"> </w:t>
      </w:r>
      <w:r w:rsidR="00E01F1A">
        <w:t>S</w:t>
      </w:r>
      <w:r w:rsidR="00146EFE">
        <w:t>ome of the</w:t>
      </w:r>
      <w:r w:rsidR="00E01F1A">
        <w:t xml:space="preserve">se </w:t>
      </w:r>
      <w:r w:rsidR="00146EFE">
        <w:t>drivers may contribute to GAS pharyngitis</w:t>
      </w:r>
      <w:r w:rsidR="00E01F1A">
        <w:t xml:space="preserve"> patterns, as well</w:t>
      </w:r>
      <w:r w:rsidR="00146EFE">
        <w:t>.</w:t>
      </w:r>
      <w:r w:rsidR="00E01F1A">
        <w:t xml:space="preserve"> Alternatively, and more speculatively, the extent of asymptomatic carriage of GAS (nearly 50% in children ages 3-12</w:t>
      </w:r>
      <w:r w:rsidR="00CF420F">
        <w:fldChar w:fldCharType="begin"/>
      </w:r>
      <w:r w:rsidR="00CF420F">
        <w:instrText xml:space="preserve"> ADDIN ZOTERO_ITEM CSL_CITATION {"citationID":"slMbtrIf","properties":{"formattedCitation":"\\super 4\\nosupersub{}","plainCitation":"4","noteIndex":0},"citationItems":[{"id":1624,"uris":["http://zotero.org/users/4318844/items/6VF93KVX"],"itemData":{"id":1624,"type":"article-journal","abstract":"Background: \n          Group A streptococci (GAS) are a major cause of pharyngitis in children. Recently, there were severe GAS outbreaks. The aims of this study were to assess pharyngeal colonization prevalence in healthy children, to assess different diagnostic definitions for GAS pharyngitis and to estimate incidence rates for these infections.\n          Methods: \n          A 2-year longitudinal study was conducted in healthy children in the United States. Pharyngeal swabs were cultured every 3 months for GAS colonization. Serum antistreptolysin O, antideoxyribonuclease B (DNaseB) and antistreptococcal C5a peptidase (SCP) antibody titers were assessed at baseline. When participants developed a sore throat, pharyngeal swabs were collected for rapid antigen detection test (RADT) and culture, and antibody titers were determined in serum samples. A range of case definitions were used for GAS pharyngitis.\n          Results: \n          A total of 422 children 3–12 years old were enrolled (140, 141 and 141 were 3–5, 6–9 and 10–12 years of age, respectively). The overall prevalence of GAS colonization during the study was 48%. Baseline antistreptolysin O, anti-DNaseB and anti-SCP antibody titers were higher for children older than 5 years. The incidence of GAS pharyngitis per 100 person-years was 15.9 for RADT/culture-proven and 4.6 for serologically confirmed pharyngitis.\n          Conclusions: \n          GAS throat colonization and pharyngitis were frequent in children 3–12 years old. The case definition employed impacted the measured incidence of GAS pharyngitis, with higher rates detected using RADT/culture-based definitions. These data suggest that case definition is important and that young children are exposed to GAS, which may inform plans for vaccine development and implementation.","container-title":"The Pediatric Infectious Disease Journal","DOI":"10.1097/INF.0000000000004111","ISSN":"0891-3668","language":"en-US","page":"10.1097/INF.0000000000004111","source":"journals-lww-com.ezp-prod1.hul.harvard.edu","title":"A Longitudinal Study of Group A Streptococcal Colonization and Pharyngitis in US Children","author":[{"family":"Frenck","given":"Robert W. Jr"},{"family":"Laudat","given":"France"},{"family":"Liang","given":"John"},{"family":"Giordano-Schmidt","given":"Donna"},{"family":"Jansen","given":"Kathrin U."},{"family":"Gruber","given":"William"},{"family":"Anderson","given":"Annaliesa S."},{"family":"Scully","given":"Ingrid L."}]}}],"schema":"https://github.com/citation-style-language/schema/raw/master/csl-citation.json"} </w:instrText>
      </w:r>
      <w:r w:rsidR="00CF420F">
        <w:fldChar w:fldCharType="separate"/>
      </w:r>
      <w:r w:rsidR="00CF420F" w:rsidRPr="00CF420F">
        <w:rPr>
          <w:rFonts w:ascii="Calibri" w:cs="Calibri"/>
          <w:vertAlign w:val="superscript"/>
        </w:rPr>
        <w:t>4</w:t>
      </w:r>
      <w:r w:rsidR="00CF420F">
        <w:fldChar w:fldCharType="end"/>
      </w:r>
      <w:r w:rsidR="00CF420F">
        <w:t xml:space="preserve">) </w:t>
      </w:r>
      <w:r w:rsidR="00E01F1A">
        <w:t>may result in false positive RADTs in the context of viral pharyngitis in hosts carrying GAS.</w:t>
      </w:r>
      <w:r w:rsidR="00146EFE">
        <w:t xml:space="preserve"> Therefore, </w:t>
      </w:r>
      <w:r w:rsidR="00E01F1A">
        <w:t xml:space="preserve">the spatiotemporal patterns of GAS pharyngitis may </w:t>
      </w:r>
      <w:r w:rsidR="00146EFE">
        <w:t xml:space="preserve">reflect differences in </w:t>
      </w:r>
      <w:r w:rsidR="00E01F1A">
        <w:t xml:space="preserve">the </w:t>
      </w:r>
      <w:r w:rsidR="00146EFE">
        <w:t xml:space="preserve">underlying burden of viral pharyngitis. </w:t>
      </w:r>
    </w:p>
    <w:p w14:paraId="7F1A13AD" w14:textId="77777777" w:rsidR="00155599" w:rsidRDefault="00155599" w:rsidP="0069294A"/>
    <w:p w14:paraId="4A0A757D" w14:textId="415AD71B" w:rsidR="00197BE0" w:rsidRDefault="006F20E2" w:rsidP="00E01F1A">
      <w:pPr>
        <w:rPr>
          <w:ins w:id="7" w:author="Yonatan Grad" w:date="2023-10-26T11:40:00Z"/>
        </w:rPr>
      </w:pPr>
      <w:r>
        <w:t xml:space="preserve">The </w:t>
      </w:r>
      <w:r w:rsidR="00EA6DB7">
        <w:t>low rates of GAS pharyngitis visits in the</w:t>
      </w:r>
      <w:r>
        <w:t xml:space="preserve"> </w:t>
      </w:r>
      <w:r>
        <w:t xml:space="preserve">Pacific West subregion </w:t>
      </w:r>
      <w:r>
        <w:t>could be due to l</w:t>
      </w:r>
      <w:r>
        <w:t xml:space="preserve">ocal differences in GAS strains and their propensity to cause pharyngitis, fewer susceptible hosts due to increased immunity from </w:t>
      </w:r>
      <w:r>
        <w:t>i</w:t>
      </w:r>
      <w:r>
        <w:t xml:space="preserve">nfection or a cross-protective pathogen, </w:t>
      </w:r>
      <w:r>
        <w:t xml:space="preserve">or </w:t>
      </w:r>
      <w:r>
        <w:t>environmental</w:t>
      </w:r>
      <w:r>
        <w:t xml:space="preserve">, </w:t>
      </w:r>
      <w:r>
        <w:t>social</w:t>
      </w:r>
      <w:r>
        <w:t xml:space="preserve">, or </w:t>
      </w:r>
      <w:r>
        <w:t>behavioral factors that reduce transmissibility</w:t>
      </w:r>
      <w:r>
        <w:t xml:space="preserve">. It is also possible that systematic underreporting in private insurance claims could explain these differences, though these seem unlikely to cluster regionally.   </w:t>
      </w:r>
    </w:p>
    <w:p w14:paraId="002B4CB9" w14:textId="77777777" w:rsidR="000C4B48" w:rsidRDefault="000C4B48"/>
    <w:p w14:paraId="3488A4AF" w14:textId="6F9D2078" w:rsidR="00FE3B45" w:rsidRDefault="00F739C8" w:rsidP="00F739C8">
      <w:r>
        <w:t xml:space="preserve">Nadirs in </w:t>
      </w:r>
      <w:r w:rsidR="000C4B48">
        <w:t>G</w:t>
      </w:r>
      <w:r w:rsidR="000C4B48">
        <w:t xml:space="preserve">AS pharyngitis </w:t>
      </w:r>
      <w:r>
        <w:t xml:space="preserve">visits preceded and correlated </w:t>
      </w:r>
      <w:r w:rsidR="000C4B48">
        <w:t>with school start dates</w:t>
      </w:r>
      <w:r w:rsidR="000160C5">
        <w:t>.</w:t>
      </w:r>
      <w:r w:rsidR="00625D5C">
        <w:t xml:space="preserve"> </w:t>
      </w:r>
      <w:r w:rsidR="000160C5">
        <w:t>S</w:t>
      </w:r>
      <w:r w:rsidR="00625D5C">
        <w:t>ubregions in the South with earlie</w:t>
      </w:r>
      <w:r w:rsidR="00654A3B">
        <w:t>r</w:t>
      </w:r>
      <w:r w:rsidR="00625D5C">
        <w:t xml:space="preserve"> </w:t>
      </w:r>
      <w:r w:rsidR="000160C5">
        <w:t xml:space="preserve">upticks in </w:t>
      </w:r>
      <w:r w:rsidR="00625D5C">
        <w:t xml:space="preserve">GAS pharyngitis </w:t>
      </w:r>
      <w:r w:rsidR="00CE69DC">
        <w:t>visit</w:t>
      </w:r>
      <w:r w:rsidR="000160C5">
        <w:t>s</w:t>
      </w:r>
      <w:r w:rsidR="00654A3B">
        <w:t xml:space="preserve"> </w:t>
      </w:r>
      <w:r w:rsidR="000160C5">
        <w:t xml:space="preserve">also </w:t>
      </w:r>
      <w:r w:rsidR="00625D5C">
        <w:t>start</w:t>
      </w:r>
      <w:r w:rsidR="00F702A8">
        <w:t>ed</w:t>
      </w:r>
      <w:r w:rsidR="00625D5C">
        <w:t xml:space="preserve"> school earlier than coastal subregions. </w:t>
      </w:r>
      <w:r w:rsidR="00654A3B">
        <w:t>Given that uptick dates precede</w:t>
      </w:r>
      <w:r w:rsidR="00F702A8">
        <w:t>d</w:t>
      </w:r>
      <w:r w:rsidR="00654A3B">
        <w:t xml:space="preserve"> school start dates by over a month, it is unlikely that school</w:t>
      </w:r>
      <w:r w:rsidR="000160C5">
        <w:t xml:space="preserve"> attendance</w:t>
      </w:r>
      <w:r w:rsidR="00654A3B">
        <w:t xml:space="preserve"> initiate</w:t>
      </w:r>
      <w:r w:rsidR="00F702A8">
        <w:t>d</w:t>
      </w:r>
      <w:r w:rsidR="00654A3B">
        <w:t xml:space="preserve"> transmission in a given </w:t>
      </w:r>
      <w:r w:rsidR="00A86E74">
        <w:t>season, but changes in contact patterns among children associate</w:t>
      </w:r>
      <w:r w:rsidR="000160C5">
        <w:t>d</w:t>
      </w:r>
      <w:r w:rsidR="00A86E74">
        <w:t xml:space="preserve"> with the start of school </w:t>
      </w:r>
      <w:r>
        <w:t xml:space="preserve">may </w:t>
      </w:r>
      <w:r w:rsidR="00A86E74">
        <w:t xml:space="preserve">facilitate </w:t>
      </w:r>
      <w:r w:rsidR="00447B0E">
        <w:t xml:space="preserve">both </w:t>
      </w:r>
      <w:r w:rsidR="00A86E74">
        <w:t xml:space="preserve">the spread of GAS </w:t>
      </w:r>
      <w:r w:rsidR="00A86E74">
        <w:lastRenderedPageBreak/>
        <w:t>pharyngitis</w:t>
      </w:r>
      <w:r>
        <w:t>, like with other respiratory infections,</w:t>
      </w:r>
      <w:r>
        <w:fldChar w:fldCharType="begin"/>
      </w:r>
      <w:r w:rsidR="00E80BDE">
        <w:instrText xml:space="preserve"> ADDIN ZOTERO_ITEM CSL_CITATION {"citationID":"FypOJnpj","properties":{"formattedCitation":"\\super 18\\nosupersub{}","plainCitation":"18","noteIndex":0},"citationItems":[{"id":1619,"uris":["http://zotero.org/users/4318844/items/7HI9UMZD"],"itemData":{"id":1619,"type":"article-journal","abstract":"The emergence of severe acute respiratory syndrome coronavirus 2 (SARS-CoV-2) caused substantial global morbidity and deaths, leading governments to turn to non-pharmaceutical interventions to slow down the spread of infection and lessen the burden on health care systems. These policies have evolved over the course of the COVID-19 pandemic, including after the availability of COVID-19 vaccines, with regional and country-level differences in their ongoing use. The COVID-19 pandemic has been associated with changes in respiratory virus infections worldwide, which have differed between virus types. Reductions in respiratory virus infections, including by influenza virus and respiratory syncytial virus, were most notable at the onset of the COVID-19 pandemic and continued in varying degrees through subsequent waves of SARS-CoV-2 infections. The decreases in community infection burden have resulted in reduced hospitalizations and deaths associated with non-SARS-CoV-2 respiratory infections. Respiratory virus evolution relies on the maintaining of a diverse genetic pool, but evidence of genetic bottlenecking brought on by case reduction during the COVID-19 pandemic has resulted in reduced genetic diversity of some respiratory viruses, including influenza virus. By describing the differences in these changes between viral species across different geographies over the course of the COVID-19 pandemic, we may better understand the complex factors involved in community co-circulation of respiratory viruses.","container-title":"Nature Reviews Microbiology","DOI":"10.1038/s41579-022-00807-9","ISSN":"1740-1534","issue":"3","journalAbbreviation":"Nat Rev Microbiol","language":"en","license":"2022 Springer Nature Limited","note":"number: 3\npublisher: Nature Publishing Group","page":"195-210","source":"www-nature-com.ezp-prod1.hul.harvard.edu","title":"The effects of the COVID-19 pandemic on community respiratory virus activity","volume":"21","author":[{"family":"Chow","given":"Eric J."},{"family":"Uyeki","given":"Timothy M."},{"family":"Chu","given":"Helen Y."}],"issued":{"date-parts":[["2023",3]]}}}],"schema":"https://github.com/citation-style-language/schema/raw/master/csl-citation.json"} </w:instrText>
      </w:r>
      <w:r>
        <w:fldChar w:fldCharType="separate"/>
      </w:r>
      <w:r w:rsidR="00E80BDE" w:rsidRPr="00E80BDE">
        <w:rPr>
          <w:rFonts w:ascii="Calibri" w:cs="Calibri"/>
          <w:vertAlign w:val="superscript"/>
        </w:rPr>
        <w:t>18</w:t>
      </w:r>
      <w:r>
        <w:fldChar w:fldCharType="end"/>
      </w:r>
      <w:r>
        <w:t xml:space="preserve"> </w:t>
      </w:r>
      <w:r w:rsidR="00447B0E">
        <w:t>and its</w:t>
      </w:r>
      <w:r w:rsidR="00757B80">
        <w:t xml:space="preserve"> </w:t>
      </w:r>
      <w:r>
        <w:t>ascertainment</w:t>
      </w:r>
      <w:r w:rsidR="00A86E74">
        <w:t>.</w:t>
      </w:r>
      <w:r w:rsidR="004D5467">
        <w:t xml:space="preserve"> </w:t>
      </w:r>
      <w:commentRangeStart w:id="8"/>
      <w:r w:rsidR="00EA6993">
        <w:t xml:space="preserve">The </w:t>
      </w:r>
      <w:r w:rsidR="00757B80">
        <w:t xml:space="preserve">age </w:t>
      </w:r>
      <w:r w:rsidR="00EA6993">
        <w:t xml:space="preserve">pattern of epidemic </w:t>
      </w:r>
      <w:commentRangeEnd w:id="8"/>
      <w:r w:rsidR="00757B80">
        <w:rPr>
          <w:rStyle w:val="CommentReference"/>
        </w:rPr>
        <w:commentReference w:id="8"/>
      </w:r>
      <w:r w:rsidR="00EA6993">
        <w:t xml:space="preserve">onset, which </w:t>
      </w:r>
      <w:proofErr w:type="spellStart"/>
      <w:r w:rsidR="00EA6993">
        <w:t>occur</w:t>
      </w:r>
      <w:r w:rsidR="006320BE">
        <w:t>ed</w:t>
      </w:r>
      <w:proofErr w:type="spellEnd"/>
      <w:r w:rsidR="00EA6993">
        <w:t xml:space="preserve"> first children </w:t>
      </w:r>
      <w:r w:rsidR="00757B80">
        <w:t>ages</w:t>
      </w:r>
      <w:r w:rsidR="00EA6993">
        <w:t xml:space="preserve"> 5-19, then 0-4, and then adults over 19, could implicate </w:t>
      </w:r>
      <w:r w:rsidR="00757B80">
        <w:t>school-age children</w:t>
      </w:r>
      <w:r w:rsidR="00EA6993">
        <w:t xml:space="preserve"> as an important infection-control target</w:t>
      </w:r>
      <w:r w:rsidR="00757B80">
        <w:t xml:space="preserve"> for GAS</w:t>
      </w:r>
      <w:r w:rsidR="00EA6993">
        <w:t xml:space="preserve">, </w:t>
      </w:r>
      <w:r w:rsidR="00A41B81">
        <w:t>like</w:t>
      </w:r>
      <w:r w:rsidR="00EA6993">
        <w:t xml:space="preserve"> influenza. </w:t>
      </w:r>
      <w:r w:rsidR="00A86E74">
        <w:t xml:space="preserve">Further examination of the relationship between rates of GAS pharyngitis and school closures </w:t>
      </w:r>
      <w:r w:rsidR="00A86E74">
        <w:t>c</w:t>
      </w:r>
      <w:r w:rsidR="00A86E74">
        <w:t xml:space="preserve">ould help elucidate the role of school as a nidus of GAS pharyngitis spread. </w:t>
      </w:r>
    </w:p>
    <w:p w14:paraId="1255433E" w14:textId="77777777" w:rsidR="00A41B81" w:rsidRDefault="00A41B81" w:rsidP="00F739C8"/>
    <w:p w14:paraId="670C52F8" w14:textId="770BECC2" w:rsidR="005F3087" w:rsidRDefault="00A41B81" w:rsidP="004E607C">
      <w:r>
        <w:t>In addition, t</w:t>
      </w:r>
      <w:r>
        <w:t xml:space="preserve">rends in GAS pharyngitis may indicate broader trends in GAS disease, or differences in transmission mechanisms between different GAS clinical syndromes. </w:t>
      </w:r>
      <w:r>
        <w:t>For example, invasive GAS (</w:t>
      </w:r>
      <w:proofErr w:type="spellStart"/>
      <w:r>
        <w:t>iGAS</w:t>
      </w:r>
      <w:proofErr w:type="spellEnd"/>
      <w:r>
        <w:t xml:space="preserve">) infections </w:t>
      </w:r>
      <w:r w:rsidR="009565D7">
        <w:t xml:space="preserve">are highly morbid infections that </w:t>
      </w:r>
      <w:r>
        <w:t>occur when GAS invades a typically sterile body site, but their connection to GAS pharyngitis remains unclear.</w:t>
      </w:r>
      <w:r>
        <w:fldChar w:fldCharType="begin"/>
      </w:r>
      <w:r>
        <w:instrText xml:space="preserve"> ADDIN ZOTERO_ITEM CSL_CITATION {"citationID":"deVnR5DY","properties":{"formattedCitation":"\\super 19\\nosupersub{}","plainCitation":"19","noteIndex":0},"citationItems":[{"id":1255,"uris":["http://zotero.org/users/4318844/items/R2VH7LRA"],"itemData":{"id":1255,"type":"post-weblog","abstract":"Access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fldChar w:fldCharType="separate"/>
      </w:r>
      <w:r w:rsidRPr="00A41B81">
        <w:rPr>
          <w:rFonts w:ascii="Calibri" w:cs="Calibri"/>
          <w:vertAlign w:val="superscript"/>
        </w:rPr>
        <w:t>19</w:t>
      </w:r>
      <w:r>
        <w:fldChar w:fldCharType="end"/>
      </w:r>
      <w:r>
        <w:t xml:space="preserve"> </w:t>
      </w:r>
      <w:r w:rsidR="00931AD9">
        <w:t>GAS necrotizing fasciitis</w:t>
      </w:r>
      <w:r w:rsidR="00782975">
        <w:t xml:space="preserve"> </w:t>
      </w:r>
      <w:r>
        <w:t>has been shown not to follow seasonal patterns</w:t>
      </w:r>
      <w:r w:rsidR="002B4CCE">
        <w:t>, although this may be due to small sample size</w:t>
      </w:r>
      <w:r>
        <w:t xml:space="preserve">, while overall </w:t>
      </w:r>
      <w:proofErr w:type="spellStart"/>
      <w:r>
        <w:t>iGAS</w:t>
      </w:r>
      <w:proofErr w:type="spellEnd"/>
      <w:r>
        <w:t xml:space="preserve"> cases are seasonal in the U.S</w:t>
      </w:r>
      <w:r w:rsidR="00723269">
        <w:t>.</w:t>
      </w:r>
      <w:r>
        <w:fldChar w:fldCharType="begin"/>
      </w:r>
      <w:r w:rsidR="009565D7">
        <w:instrText xml:space="preserve"> ADDIN ZOTERO_ITEM CSL_CITATION {"citationID":"JQMq94HX","properties":{"formattedCitation":"\\super 3,20\\nosupersub{}","plainCitation":"3,20","noteIndex":0},"citationItems":[{"id":1058,"uris":["http://zotero.org/users/4318844/items/8XN9ZLEL"],"itemData":{"id":1058,"type":"article-journal","abstract":"Background:Streptococcus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F."}],"issued":{"date-parts":[["2022",1,1]]}}},{"id":1011,"uris":["http://zotero.org/users/4318844/items/F4S5SLHE"],"itemData":{"id":1011,"type":"article-journal","abstract":"Background\nInvasive group A Streptococcus (GAS) infections are associated with significant morbidity and mortality rates. We report the epidemiology and trends of invasive GAS over 8 years of surveillance.\n\nMethods\nFrom January 2005 through December 2012, we collected data from the Centers for Disease Control and Prevention’s Active Bacterial Core surveillance, a population-based network of 10 geographically diverse US sites (2012 population, 32.8 million). We defined invasive GAS as isolation of GAS from a normally sterile site or from a wound in a patient with necrotizing fasciitis (NF) or streptococcal toxic shock syndrome (STSS). Available isolates were emm typed. We calculated rates and made age- and race-adjusted national projections using census data.\n\nResults\nWe identified 9557 cases (3.8 cases per 100 000 persons per year) with 1116 deaths (case-fatality rate, 11.7%). The case-fatality rates for septic shock, STSS, and NF were 45%, 38%, and 29%, respectively. The annual incidence was highest among persons aged ≥65 years (9.4/100 000) or &lt;1 year (5.3) and among blacks (4.7/100 000). National rates remained steady over 8 years of surveillance. Factors independently associated with death included increasing age, residence in a nursing home, recent surgery, septic shock, NF, meningitis, isolated bacteremia, pneumonia, emm type 1 or 3, and underlying chronic illness or immunosuppression. An estimated 10 649–13 434 cases of invasive GAS infections occur in the United States annually, resulting in 1136–1607 deaths. In a 30-valent M-protein vaccine, emm types accounted for 91% of isolates.\n\nConclusions\nThe burden of invasive GAS infection in the United States remains substantial. Vaccines under development could have a considerable public health impact.","container-title":"Clinical infectious diseases : an official publication of the Infectious Diseases Society of America","DOI":"10.1093/cid/ciw248","ISSN":"1058-4838","issue":"4","journalAbbreviation":"Clin Infect Dis","note":"PMID: 27105747\nPMCID: PMC5776658","page":"478-486","source":"PubMed Central","title":"Epidemiology of Invasive Group A Streptococcal Infections in the United States, 2005–2012","volume":"63","author":[{"family":"Nelson","given":"George E."},{"family":"Pondo","given":"Tracy"},{"family":"Toews","given":"Karrie-Ann"},{"family":"Farley","given":"Monica M."},{"family":"Lindegren","given":"Mary Lou"},{"family":"Lynfield","given":"Ruth"},{"family":"Aragon","given":"Deborah"},{"family":"Zansky","given":"Shelley M."},{"family":"Watt","given":"James P."},{"family":"Cieslak","given":"Paul R."},{"family":"Angeles","given":"Kathy"},{"family":"Harrison","given":"Lee H."},{"family":"Petit","given":"Susan"},{"family":"Beall","given":"Bernard"},{"family":"Van Beneden","given":"Chris A."}],"issued":{"date-parts":[["2016",8,15]]}}}],"schema":"https://github.com/citation-style-language/schema/raw/master/csl-citation.json"} </w:instrText>
      </w:r>
      <w:r>
        <w:fldChar w:fldCharType="separate"/>
      </w:r>
      <w:r w:rsidR="009565D7" w:rsidRPr="009565D7">
        <w:rPr>
          <w:rFonts w:ascii="Calibri" w:cs="Calibri"/>
          <w:vertAlign w:val="superscript"/>
        </w:rPr>
        <w:t>3,20</w:t>
      </w:r>
      <w:r>
        <w:fldChar w:fldCharType="end"/>
      </w:r>
      <w:r w:rsidR="00782975">
        <w:t xml:space="preserve"> </w:t>
      </w:r>
      <w:r w:rsidR="00F739C8">
        <w:t xml:space="preserve">After reported </w:t>
      </w:r>
      <w:proofErr w:type="spellStart"/>
      <w:r w:rsidR="00F739C8">
        <w:t>iGAS</w:t>
      </w:r>
      <w:proofErr w:type="spellEnd"/>
      <w:r w:rsidR="00F739C8">
        <w:t xml:space="preserve"> cases in the U.S. declined by about 25% during the COVID-19 pandemic, there was an increase in </w:t>
      </w:r>
      <w:proofErr w:type="spellStart"/>
      <w:r w:rsidR="00F739C8">
        <w:t>iGAS</w:t>
      </w:r>
      <w:proofErr w:type="spellEnd"/>
      <w:r w:rsidR="00F739C8">
        <w:t xml:space="preserve"> infections in the U.S. in the 2022-2023 season.</w:t>
      </w:r>
      <w:r w:rsidR="00F739C8">
        <w:fldChar w:fldCharType="begin"/>
      </w:r>
      <w:r w:rsidR="009565D7">
        <w:instrText xml:space="preserve"> ADDIN ZOTERO_ITEM CSL_CITATION {"citationID":"R6pzwnmq","properties":{"formattedCitation":"\\super 21\\nosupersub{}","plainCitation":"21","noteIndex":0},"citationItems":[{"id":1229,"uris":["http://zotero.org/users/4318844/items/I74SRIIC"],"itemData":{"id":1229,"type":"webpage","abstract":"Learn what you should do regarding the increase in invasive group A strep (iGAS) infections among children in the United States.","language":"en-us","title":"Increase in Invasive Group A Strep Infections, 2022-2023 | CDC","URL":"https://www.cdc.gov/groupastrep/igas-infections-investigation.html","accessed":{"date-parts":[["2023",5,19]]},"issued":{"date-parts":[["2023",3,20]]}}}],"schema":"https://github.com/citation-style-language/schema/raw/master/csl-citation.json"} </w:instrText>
      </w:r>
      <w:r w:rsidR="00F739C8">
        <w:fldChar w:fldCharType="separate"/>
      </w:r>
      <w:r w:rsidR="009565D7" w:rsidRPr="009565D7">
        <w:rPr>
          <w:rFonts w:ascii="Calibri" w:cs="Calibri"/>
          <w:vertAlign w:val="superscript"/>
        </w:rPr>
        <w:t>21</w:t>
      </w:r>
      <w:r w:rsidR="00F739C8">
        <w:fldChar w:fldCharType="end"/>
      </w:r>
      <w:r w:rsidR="00F739C8">
        <w:t xml:space="preserve"> </w:t>
      </w:r>
      <w:r w:rsidR="004E607C">
        <w:t>Whether this represents a particularly invasive strain, increased population susceptibility resulting in higher rates of severe disease, or higher rates of both severe and mild disease, remains to be determined.</w:t>
      </w:r>
    </w:p>
    <w:p w14:paraId="49F9F902" w14:textId="77777777" w:rsidR="00CA5A9D" w:rsidRDefault="00CA5A9D"/>
    <w:p w14:paraId="761189FC" w14:textId="5978E0E2" w:rsidR="00C56F61" w:rsidRDefault="00ED68C0">
      <w:r>
        <w:t xml:space="preserve">Limitations </w:t>
      </w:r>
      <w:r w:rsidR="006320BE">
        <w:t xml:space="preserve">to this study </w:t>
      </w:r>
      <w:r>
        <w:t>include that t</w:t>
      </w:r>
      <w:r w:rsidR="00570EA8">
        <w:t>he data capturing GAS</w:t>
      </w:r>
      <w:r w:rsidR="001D36D1">
        <w:t xml:space="preserve">-related </w:t>
      </w:r>
      <w:r w:rsidR="00570EA8">
        <w:t xml:space="preserve">visits </w:t>
      </w:r>
      <w:r w:rsidR="00841757">
        <w:t>are</w:t>
      </w:r>
      <w:r w:rsidR="003472DA">
        <w:t xml:space="preserve"> a convenience sample of privately insured individuals in the </w:t>
      </w:r>
      <w:r w:rsidR="00D91ED3">
        <w:t>U.S</w:t>
      </w:r>
      <w:r w:rsidR="003472DA">
        <w:t xml:space="preserve">. </w:t>
      </w:r>
      <w:r>
        <w:t xml:space="preserve">Potential bias could </w:t>
      </w:r>
      <w:r w:rsidR="00A0217C">
        <w:t xml:space="preserve">also </w:t>
      </w:r>
      <w:r>
        <w:t>arise from geographic h</w:t>
      </w:r>
      <w:r w:rsidR="00D91ED3">
        <w:t>eterogeneity in insurance and care access</w:t>
      </w:r>
      <w:r w:rsidR="00A0217C">
        <w:t xml:space="preserve"> as well as from</w:t>
      </w:r>
      <w:r w:rsidR="003472DA">
        <w:t xml:space="preserve"> our dataset </w:t>
      </w:r>
      <w:r w:rsidR="00A0217C">
        <w:t xml:space="preserve">being </w:t>
      </w:r>
      <w:r w:rsidR="003472DA">
        <w:t>restricted to individuals who were continuously enrolled over the course of the year</w:t>
      </w:r>
      <w:r w:rsidR="00A0217C">
        <w:t xml:space="preserve"> and thus </w:t>
      </w:r>
      <w:r w:rsidR="003472DA">
        <w:t>exclud</w:t>
      </w:r>
      <w:r w:rsidR="00A0217C">
        <w:t>ing</w:t>
      </w:r>
      <w:r w:rsidR="003472DA">
        <w:t xml:space="preserve"> people who change</w:t>
      </w:r>
      <w:r w:rsidR="002D4F52">
        <w:t>d</w:t>
      </w:r>
      <w:r w:rsidR="003472DA">
        <w:t xml:space="preserve"> insurers or move</w:t>
      </w:r>
      <w:r w:rsidR="00722B7A">
        <w:t>d</w:t>
      </w:r>
      <w:r w:rsidR="003472DA">
        <w:t xml:space="preserve"> states frequently. A</w:t>
      </w:r>
      <w:r w:rsidR="00A0217C">
        <w:t>dditionally, a</w:t>
      </w:r>
      <w:r w:rsidR="003472DA">
        <w:t xml:space="preserve">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 </w:t>
      </w:r>
      <w:r w:rsidR="006320BE">
        <w:t>However, we still believe that examining trends among the privately-insured provides valuable insight into disease dynamics.</w:t>
      </w:r>
    </w:p>
    <w:p w14:paraId="1854B0EE" w14:textId="706CDC59" w:rsidR="001D10AD" w:rsidRDefault="00AA66DC" w:rsidP="00456843">
      <w:pPr>
        <w:rPr>
          <w:ins w:id="9" w:author="Yonatan Grad" w:date="2023-10-26T15:28:00Z"/>
        </w:rPr>
      </w:pPr>
      <w:r>
        <w:t xml:space="preserve"> </w:t>
      </w:r>
    </w:p>
    <w:p w14:paraId="30213EB0" w14:textId="019033F3" w:rsidR="00456843" w:rsidRDefault="003472DA" w:rsidP="00456843">
      <w:r>
        <w:t xml:space="preserve">In conclusion, the South documented more GAS pharyngitis compared to other regions and experienced a seasonal peak in visits earlier than other regions. The Pacific West had fewer </w:t>
      </w:r>
      <w:r w:rsidR="00BC59F6">
        <w:t xml:space="preserve">GAS-related visits </w:t>
      </w:r>
      <w:r>
        <w:t xml:space="preserve">than other regions, and coastal regions experienced seasonal peaks latest in the year. </w:t>
      </w:r>
      <w:r w:rsidR="00500E45">
        <w:t xml:space="preserve">Visits increase first in the 5-19 age group, potentially implicating this age group as an important focus of transmission. </w:t>
      </w:r>
      <w:r w:rsidR="00456843">
        <w:t xml:space="preserve">As GAS pharyngitis causes a high burden of disease annually and is a major driver of antibiotic prescribing in the U.S., understanding its </w:t>
      </w:r>
      <w:proofErr w:type="gramStart"/>
      <w:r w:rsidR="00456843">
        <w:t xml:space="preserve">spatiotemporal </w:t>
      </w:r>
      <w:r w:rsidR="00500E45">
        <w:t xml:space="preserve"> </w:t>
      </w:r>
      <w:r w:rsidR="00456843">
        <w:t>patterns</w:t>
      </w:r>
      <w:proofErr w:type="gramEnd"/>
      <w:r w:rsidR="00456843">
        <w:t xml:space="preserve"> is important for designing effective surveillance programs and allocating resources to prepare for and </w:t>
      </w:r>
      <w:r w:rsidR="00C35BF1">
        <w:t>reduce its incidence</w:t>
      </w:r>
      <w:r w:rsidR="00456843">
        <w:t xml:space="preserve">. </w:t>
      </w:r>
    </w:p>
    <w:p w14:paraId="545F8934" w14:textId="77777777" w:rsidR="00B36CC7" w:rsidRDefault="00B36CC7" w:rsidP="00456843">
      <w:pPr>
        <w:rPr>
          <w:b/>
          <w:bCs/>
        </w:rPr>
      </w:pPr>
    </w:p>
    <w:p w14:paraId="0A1CCB24" w14:textId="77777777" w:rsidR="005B6F9E" w:rsidRDefault="005B6F9E">
      <w:pPr>
        <w:rPr>
          <w:b/>
          <w:bCs/>
        </w:rPr>
      </w:pPr>
    </w:p>
    <w:p w14:paraId="05C644C4" w14:textId="77777777" w:rsidR="005D173B" w:rsidRDefault="005D173B">
      <w:pPr>
        <w:rPr>
          <w:b/>
          <w:bCs/>
        </w:rPr>
      </w:pPr>
    </w:p>
    <w:p w14:paraId="5C6D4BFD" w14:textId="77777777" w:rsidR="005D173B" w:rsidRDefault="005D173B">
      <w:pPr>
        <w:rPr>
          <w:b/>
          <w:bCs/>
        </w:rPr>
      </w:pPr>
    </w:p>
    <w:p w14:paraId="521061CA" w14:textId="77777777" w:rsidR="005D173B" w:rsidRDefault="005D173B">
      <w:pPr>
        <w:rPr>
          <w:b/>
          <w:bCs/>
        </w:rPr>
      </w:pPr>
    </w:p>
    <w:p w14:paraId="3A5238C8" w14:textId="77777777" w:rsidR="006320BE" w:rsidRDefault="006320BE">
      <w:pPr>
        <w:rPr>
          <w:b/>
          <w:bCs/>
        </w:rPr>
      </w:pPr>
    </w:p>
    <w:p w14:paraId="50E7A5E4" w14:textId="77777777" w:rsidR="006320BE" w:rsidRDefault="006320BE">
      <w:pPr>
        <w:rPr>
          <w:b/>
          <w:bCs/>
        </w:rPr>
      </w:pPr>
    </w:p>
    <w:p w14:paraId="63842483" w14:textId="77777777" w:rsidR="006320BE" w:rsidRDefault="006320BE">
      <w:pPr>
        <w:rPr>
          <w:b/>
          <w:bCs/>
        </w:rPr>
      </w:pPr>
    </w:p>
    <w:p w14:paraId="3F7DAC1A" w14:textId="77777777" w:rsidR="006320BE" w:rsidRDefault="006320BE">
      <w:pPr>
        <w:rPr>
          <w:b/>
          <w:bCs/>
        </w:rPr>
      </w:pPr>
    </w:p>
    <w:p w14:paraId="082CBD69" w14:textId="38E9BDD2" w:rsidR="008860C4" w:rsidRPr="002112CE" w:rsidRDefault="001225FC">
      <w:r>
        <w:rPr>
          <w:b/>
          <w:bCs/>
        </w:rPr>
        <w:lastRenderedPageBreak/>
        <w:t xml:space="preserve">MAIN </w:t>
      </w:r>
      <w:r w:rsidR="001852B1">
        <w:rPr>
          <w:b/>
          <w:bCs/>
        </w:rPr>
        <w:t>FIGURES AND TABLES</w:t>
      </w:r>
    </w:p>
    <w:p w14:paraId="11040C69" w14:textId="77777777" w:rsidR="003002F4" w:rsidRDefault="008860C4">
      <w:pPr>
        <w:rPr>
          <w:b/>
          <w:bCs/>
        </w:rPr>
      </w:pPr>
      <w:r>
        <w:rPr>
          <w:b/>
          <w:bCs/>
        </w:rPr>
        <w:t>Table 1: Study Population Characteristics</w:t>
      </w:r>
    </w:p>
    <w:tbl>
      <w:tblPr>
        <w:tblStyle w:val="PlainTable2"/>
        <w:tblW w:w="9278" w:type="dxa"/>
        <w:tblLook w:val="06A0" w:firstRow="1" w:lastRow="0" w:firstColumn="1" w:lastColumn="0" w:noHBand="1" w:noVBand="1"/>
      </w:tblPr>
      <w:tblGrid>
        <w:gridCol w:w="2430"/>
        <w:gridCol w:w="3780"/>
        <w:gridCol w:w="3068"/>
      </w:tblGrid>
      <w:tr w:rsidR="00084F9C" w:rsidRPr="00084F9C" w14:paraId="2A7924B9" w14:textId="77777777" w:rsidTr="000F3F1B">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C741487" w14:textId="77777777" w:rsidR="00084F9C" w:rsidRPr="00084F9C" w:rsidRDefault="00084F9C" w:rsidP="00084F9C">
            <w:pPr>
              <w:rPr>
                <w:rFonts w:ascii="Calibri" w:eastAsia="Times New Roman" w:hAnsi="Calibri" w:cs="Calibri"/>
                <w:color w:val="000000"/>
              </w:rPr>
            </w:pPr>
            <w:r w:rsidRPr="00084F9C">
              <w:rPr>
                <w:rFonts w:ascii="Calibri" w:eastAsia="Times New Roman" w:hAnsi="Calibri" w:cs="Calibri"/>
                <w:color w:val="000000"/>
              </w:rPr>
              <w:t>Category</w:t>
            </w:r>
          </w:p>
        </w:tc>
        <w:tc>
          <w:tcPr>
            <w:tcW w:w="3780" w:type="dxa"/>
            <w:noWrap/>
            <w:hideMark/>
          </w:tcPr>
          <w:p w14:paraId="2C444DA5" w14:textId="77777777" w:rsidR="00084F9C" w:rsidRPr="00084F9C" w:rsidRDefault="00084F9C" w:rsidP="000F3F1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Average Membership x10</w:t>
            </w:r>
            <w:r w:rsidRPr="00084F9C">
              <w:rPr>
                <w:rFonts w:ascii="Calibri" w:eastAsia="Times New Roman" w:hAnsi="Calibri" w:cs="Calibri"/>
                <w:color w:val="000000"/>
                <w:vertAlign w:val="superscript"/>
              </w:rPr>
              <w:t>6</w:t>
            </w:r>
            <w:r w:rsidRPr="00084F9C">
              <w:rPr>
                <w:rFonts w:ascii="Calibri" w:eastAsia="Times New Roman" w:hAnsi="Calibri" w:cs="Calibri"/>
                <w:color w:val="000000"/>
              </w:rPr>
              <w:t xml:space="preserve"> (Range)</w:t>
            </w:r>
          </w:p>
        </w:tc>
        <w:tc>
          <w:tcPr>
            <w:tcW w:w="3068" w:type="dxa"/>
            <w:noWrap/>
            <w:hideMark/>
          </w:tcPr>
          <w:p w14:paraId="53637B2C" w14:textId="77777777" w:rsidR="00084F9C" w:rsidRPr="00084F9C" w:rsidRDefault="00084F9C" w:rsidP="00084F9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w:t>
            </w:r>
          </w:p>
        </w:tc>
      </w:tr>
      <w:tr w:rsidR="00084F9C" w:rsidRPr="00084F9C" w14:paraId="2DF8BF26"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482899A" w14:textId="77777777" w:rsidR="00084F9C" w:rsidRPr="00084F9C" w:rsidRDefault="00084F9C" w:rsidP="00084F9C">
            <w:pPr>
              <w:rPr>
                <w:rFonts w:ascii="Calibri" w:eastAsia="Times New Roman" w:hAnsi="Calibri" w:cs="Calibri"/>
                <w:color w:val="000000"/>
              </w:rPr>
            </w:pPr>
            <w:r w:rsidRPr="00084F9C">
              <w:rPr>
                <w:rFonts w:ascii="Calibri" w:eastAsia="Times New Roman" w:hAnsi="Calibri" w:cs="Calibri"/>
                <w:color w:val="000000"/>
              </w:rPr>
              <w:t>Total</w:t>
            </w:r>
          </w:p>
        </w:tc>
        <w:tc>
          <w:tcPr>
            <w:tcW w:w="3780" w:type="dxa"/>
            <w:noWrap/>
            <w:hideMark/>
          </w:tcPr>
          <w:p w14:paraId="1EE59BDC"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26.7 (16.6-36.42)</w:t>
            </w:r>
          </w:p>
        </w:tc>
        <w:tc>
          <w:tcPr>
            <w:tcW w:w="3068" w:type="dxa"/>
            <w:noWrap/>
            <w:hideMark/>
          </w:tcPr>
          <w:p w14:paraId="69990243"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100</w:t>
            </w:r>
          </w:p>
        </w:tc>
      </w:tr>
      <w:tr w:rsidR="00084F9C" w:rsidRPr="00084F9C" w14:paraId="41241E9C"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3AC9E37B"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Sex</w:t>
            </w:r>
          </w:p>
        </w:tc>
        <w:tc>
          <w:tcPr>
            <w:tcW w:w="3780" w:type="dxa"/>
            <w:noWrap/>
            <w:hideMark/>
          </w:tcPr>
          <w:p w14:paraId="6E28B4E1"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2AB01BB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0C860667"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21B72C6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Male</w:t>
            </w:r>
          </w:p>
        </w:tc>
        <w:tc>
          <w:tcPr>
            <w:tcW w:w="3780" w:type="dxa"/>
            <w:noWrap/>
            <w:hideMark/>
          </w:tcPr>
          <w:p w14:paraId="0B301EB4"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12.95 (8.07-17.77)</w:t>
            </w:r>
          </w:p>
        </w:tc>
        <w:tc>
          <w:tcPr>
            <w:tcW w:w="3068" w:type="dxa"/>
            <w:noWrap/>
            <w:hideMark/>
          </w:tcPr>
          <w:p w14:paraId="50168F5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48.49</w:t>
            </w:r>
          </w:p>
        </w:tc>
      </w:tr>
      <w:tr w:rsidR="00084F9C" w:rsidRPr="00084F9C" w14:paraId="7C3AABEC"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CB05252"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Female</w:t>
            </w:r>
          </w:p>
        </w:tc>
        <w:tc>
          <w:tcPr>
            <w:tcW w:w="3780" w:type="dxa"/>
            <w:noWrap/>
            <w:hideMark/>
          </w:tcPr>
          <w:p w14:paraId="6352D067"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13.75 (8.53-18.66)</w:t>
            </w:r>
          </w:p>
        </w:tc>
        <w:tc>
          <w:tcPr>
            <w:tcW w:w="3068" w:type="dxa"/>
            <w:noWrap/>
            <w:hideMark/>
          </w:tcPr>
          <w:p w14:paraId="7B11FD9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51.51</w:t>
            </w:r>
          </w:p>
        </w:tc>
      </w:tr>
      <w:tr w:rsidR="00084F9C" w:rsidRPr="00084F9C" w14:paraId="709CEAB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1E278B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Age Group</w:t>
            </w:r>
          </w:p>
        </w:tc>
        <w:tc>
          <w:tcPr>
            <w:tcW w:w="3780" w:type="dxa"/>
            <w:noWrap/>
            <w:hideMark/>
          </w:tcPr>
          <w:p w14:paraId="183EDC2E"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3E918B61"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4466165A"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4EE47C10" w14:textId="5991863F"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00</w:t>
            </w:r>
            <w:r w:rsidR="008C717B">
              <w:rPr>
                <w:rFonts w:ascii="Calibri" w:eastAsia="Times New Roman" w:hAnsi="Calibri" w:cs="Calibri"/>
                <w:b w:val="0"/>
                <w:bCs w:val="0"/>
                <w:color w:val="000000"/>
              </w:rPr>
              <w:t>-</w:t>
            </w:r>
            <w:r w:rsidRPr="000E2BFC">
              <w:rPr>
                <w:rFonts w:ascii="Calibri" w:eastAsia="Times New Roman" w:hAnsi="Calibri" w:cs="Calibri"/>
                <w:b w:val="0"/>
                <w:bCs w:val="0"/>
                <w:color w:val="000000"/>
              </w:rPr>
              <w:t>04</w:t>
            </w:r>
          </w:p>
        </w:tc>
        <w:tc>
          <w:tcPr>
            <w:tcW w:w="3780" w:type="dxa"/>
            <w:noWrap/>
            <w:hideMark/>
          </w:tcPr>
          <w:p w14:paraId="2E786414"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1.5 (0.92-2.08)</w:t>
            </w:r>
          </w:p>
        </w:tc>
        <w:tc>
          <w:tcPr>
            <w:tcW w:w="3068" w:type="dxa"/>
            <w:noWrap/>
            <w:hideMark/>
          </w:tcPr>
          <w:p w14:paraId="5BA42D2E"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5.6</w:t>
            </w:r>
          </w:p>
        </w:tc>
      </w:tr>
      <w:tr w:rsidR="00084F9C" w:rsidRPr="00084F9C" w14:paraId="1139CDE9"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B744FF7" w14:textId="2D45D176"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0</w:t>
            </w:r>
            <w:r w:rsidR="008C717B">
              <w:rPr>
                <w:rFonts w:ascii="Calibri" w:eastAsia="Times New Roman" w:hAnsi="Calibri" w:cs="Calibri"/>
                <w:b w:val="0"/>
                <w:bCs w:val="0"/>
                <w:color w:val="000000"/>
              </w:rPr>
              <w:t>5-</w:t>
            </w:r>
            <w:r w:rsidRPr="000E2BFC">
              <w:rPr>
                <w:rFonts w:ascii="Calibri" w:eastAsia="Times New Roman" w:hAnsi="Calibri" w:cs="Calibri"/>
                <w:b w:val="0"/>
                <w:bCs w:val="0"/>
                <w:color w:val="000000"/>
              </w:rPr>
              <w:t>09</w:t>
            </w:r>
          </w:p>
        </w:tc>
        <w:tc>
          <w:tcPr>
            <w:tcW w:w="3780" w:type="dxa"/>
            <w:noWrap/>
            <w:hideMark/>
          </w:tcPr>
          <w:p w14:paraId="582C8554"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1.79 (1.07-2.49)</w:t>
            </w:r>
          </w:p>
        </w:tc>
        <w:tc>
          <w:tcPr>
            <w:tcW w:w="3068" w:type="dxa"/>
            <w:noWrap/>
            <w:hideMark/>
          </w:tcPr>
          <w:p w14:paraId="3F03D61C"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6.71</w:t>
            </w:r>
          </w:p>
        </w:tc>
      </w:tr>
      <w:tr w:rsidR="00084F9C" w:rsidRPr="00084F9C" w14:paraId="53580F34"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19D2009" w14:textId="7F9F5FB0"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10</w:t>
            </w:r>
            <w:r w:rsidR="008C717B">
              <w:rPr>
                <w:rFonts w:ascii="Calibri" w:eastAsia="Times New Roman" w:hAnsi="Calibri" w:cs="Calibri"/>
                <w:b w:val="0"/>
                <w:bCs w:val="0"/>
                <w:color w:val="000000"/>
              </w:rPr>
              <w:t>-</w:t>
            </w:r>
            <w:r w:rsidRPr="000E2BFC">
              <w:rPr>
                <w:rFonts w:ascii="Calibri" w:eastAsia="Times New Roman" w:hAnsi="Calibri" w:cs="Calibri"/>
                <w:b w:val="0"/>
                <w:bCs w:val="0"/>
                <w:color w:val="000000"/>
              </w:rPr>
              <w:t>19</w:t>
            </w:r>
          </w:p>
        </w:tc>
        <w:tc>
          <w:tcPr>
            <w:tcW w:w="3780" w:type="dxa"/>
            <w:noWrap/>
            <w:hideMark/>
          </w:tcPr>
          <w:p w14:paraId="33E2E28B"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4.15 (2.46-5.78)</w:t>
            </w:r>
          </w:p>
        </w:tc>
        <w:tc>
          <w:tcPr>
            <w:tcW w:w="3068" w:type="dxa"/>
            <w:noWrap/>
            <w:hideMark/>
          </w:tcPr>
          <w:p w14:paraId="2219D04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15.55</w:t>
            </w:r>
          </w:p>
        </w:tc>
      </w:tr>
      <w:tr w:rsidR="00084F9C" w:rsidRPr="00084F9C" w14:paraId="592548B4"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44C2ECE" w14:textId="0C83493F"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20</w:t>
            </w:r>
            <w:r w:rsidR="008C717B">
              <w:rPr>
                <w:rFonts w:ascii="Calibri" w:eastAsia="Times New Roman" w:hAnsi="Calibri" w:cs="Calibri"/>
                <w:b w:val="0"/>
                <w:bCs w:val="0"/>
                <w:color w:val="000000"/>
              </w:rPr>
              <w:t>-</w:t>
            </w:r>
            <w:r w:rsidRPr="000E2BFC">
              <w:rPr>
                <w:rFonts w:ascii="Calibri" w:eastAsia="Times New Roman" w:hAnsi="Calibri" w:cs="Calibri"/>
                <w:b w:val="0"/>
                <w:bCs w:val="0"/>
                <w:color w:val="000000"/>
              </w:rPr>
              <w:t>29</w:t>
            </w:r>
          </w:p>
        </w:tc>
        <w:tc>
          <w:tcPr>
            <w:tcW w:w="3780" w:type="dxa"/>
            <w:noWrap/>
            <w:hideMark/>
          </w:tcPr>
          <w:p w14:paraId="29AC8AC6"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3.53 (2.41-4.8)</w:t>
            </w:r>
          </w:p>
        </w:tc>
        <w:tc>
          <w:tcPr>
            <w:tcW w:w="3068" w:type="dxa"/>
            <w:noWrap/>
            <w:hideMark/>
          </w:tcPr>
          <w:p w14:paraId="5B54A405"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13.22</w:t>
            </w:r>
          </w:p>
        </w:tc>
      </w:tr>
      <w:tr w:rsidR="00084F9C" w:rsidRPr="00084F9C" w14:paraId="7EDCE10F"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6630905" w14:textId="7223CA34"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30</w:t>
            </w:r>
            <w:r w:rsidR="008C717B">
              <w:rPr>
                <w:rFonts w:ascii="Calibri" w:eastAsia="Times New Roman" w:hAnsi="Calibri" w:cs="Calibri"/>
                <w:b w:val="0"/>
                <w:bCs w:val="0"/>
                <w:color w:val="000000"/>
              </w:rPr>
              <w:t>-</w:t>
            </w:r>
            <w:r w:rsidRPr="000E2BFC">
              <w:rPr>
                <w:rFonts w:ascii="Calibri" w:eastAsia="Times New Roman" w:hAnsi="Calibri" w:cs="Calibri"/>
                <w:b w:val="0"/>
                <w:bCs w:val="0"/>
                <w:color w:val="000000"/>
              </w:rPr>
              <w:t>39</w:t>
            </w:r>
          </w:p>
        </w:tc>
        <w:tc>
          <w:tcPr>
            <w:tcW w:w="3780" w:type="dxa"/>
            <w:noWrap/>
            <w:hideMark/>
          </w:tcPr>
          <w:p w14:paraId="205DC050"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3.9 (2.48-5.26)</w:t>
            </w:r>
          </w:p>
        </w:tc>
        <w:tc>
          <w:tcPr>
            <w:tcW w:w="3068" w:type="dxa"/>
            <w:noWrap/>
            <w:hideMark/>
          </w:tcPr>
          <w:p w14:paraId="47A77914"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14.62</w:t>
            </w:r>
          </w:p>
        </w:tc>
      </w:tr>
      <w:tr w:rsidR="00084F9C" w:rsidRPr="00084F9C" w14:paraId="5DA391DB"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AB2F2C2" w14:textId="48941C89"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40</w:t>
            </w:r>
            <w:r w:rsidR="008C717B">
              <w:rPr>
                <w:rFonts w:ascii="Calibri" w:eastAsia="Times New Roman" w:hAnsi="Calibri" w:cs="Calibri"/>
                <w:b w:val="0"/>
                <w:bCs w:val="0"/>
                <w:color w:val="000000"/>
              </w:rPr>
              <w:t>-</w:t>
            </w:r>
            <w:r w:rsidRPr="000E2BFC">
              <w:rPr>
                <w:rFonts w:ascii="Calibri" w:eastAsia="Times New Roman" w:hAnsi="Calibri" w:cs="Calibri"/>
                <w:b w:val="0"/>
                <w:bCs w:val="0"/>
                <w:color w:val="000000"/>
              </w:rPr>
              <w:t>49</w:t>
            </w:r>
          </w:p>
        </w:tc>
        <w:tc>
          <w:tcPr>
            <w:tcW w:w="3780" w:type="dxa"/>
            <w:noWrap/>
            <w:hideMark/>
          </w:tcPr>
          <w:p w14:paraId="3E17F57C"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4.74 (2.81-6.58)</w:t>
            </w:r>
          </w:p>
        </w:tc>
        <w:tc>
          <w:tcPr>
            <w:tcW w:w="3068" w:type="dxa"/>
            <w:noWrap/>
            <w:hideMark/>
          </w:tcPr>
          <w:p w14:paraId="38317D60"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17.77</w:t>
            </w:r>
          </w:p>
        </w:tc>
      </w:tr>
      <w:tr w:rsidR="00084F9C" w:rsidRPr="00084F9C" w14:paraId="487C495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671F716C" w14:textId="255277D1"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50</w:t>
            </w:r>
            <w:r w:rsidR="008C717B">
              <w:rPr>
                <w:rFonts w:ascii="Calibri" w:eastAsia="Times New Roman" w:hAnsi="Calibri" w:cs="Calibri"/>
                <w:b w:val="0"/>
                <w:bCs w:val="0"/>
                <w:color w:val="000000"/>
              </w:rPr>
              <w:t>-</w:t>
            </w:r>
            <w:r w:rsidRPr="000E2BFC">
              <w:rPr>
                <w:rFonts w:ascii="Calibri" w:eastAsia="Times New Roman" w:hAnsi="Calibri" w:cs="Calibri"/>
                <w:b w:val="0"/>
                <w:bCs w:val="0"/>
                <w:color w:val="000000"/>
              </w:rPr>
              <w:t>59</w:t>
            </w:r>
          </w:p>
        </w:tc>
        <w:tc>
          <w:tcPr>
            <w:tcW w:w="3780" w:type="dxa"/>
            <w:noWrap/>
            <w:hideMark/>
          </w:tcPr>
          <w:p w14:paraId="3C4F2788"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5.21 (3.16-7.08)</w:t>
            </w:r>
          </w:p>
        </w:tc>
        <w:tc>
          <w:tcPr>
            <w:tcW w:w="3068" w:type="dxa"/>
            <w:noWrap/>
            <w:hideMark/>
          </w:tcPr>
          <w:p w14:paraId="43AC6A71"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19.51</w:t>
            </w:r>
          </w:p>
        </w:tc>
      </w:tr>
      <w:tr w:rsidR="00084F9C" w:rsidRPr="00084F9C" w14:paraId="733D8416"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63158137" w14:textId="7FDF0E22"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60</w:t>
            </w:r>
            <w:r w:rsidR="008C717B">
              <w:rPr>
                <w:rFonts w:ascii="Calibri" w:eastAsia="Times New Roman" w:hAnsi="Calibri" w:cs="Calibri"/>
                <w:b w:val="0"/>
                <w:bCs w:val="0"/>
                <w:color w:val="000000"/>
              </w:rPr>
              <w:t>-</w:t>
            </w:r>
            <w:r w:rsidRPr="000E2BFC">
              <w:rPr>
                <w:rFonts w:ascii="Calibri" w:eastAsia="Times New Roman" w:hAnsi="Calibri" w:cs="Calibri"/>
                <w:b w:val="0"/>
                <w:bCs w:val="0"/>
                <w:color w:val="000000"/>
              </w:rPr>
              <w:t>69</w:t>
            </w:r>
          </w:p>
        </w:tc>
        <w:tc>
          <w:tcPr>
            <w:tcW w:w="3780" w:type="dxa"/>
            <w:noWrap/>
            <w:hideMark/>
          </w:tcPr>
          <w:p w14:paraId="4B0AFE2F"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1.88 (1.29-2.4)</w:t>
            </w:r>
          </w:p>
        </w:tc>
        <w:tc>
          <w:tcPr>
            <w:tcW w:w="3068" w:type="dxa"/>
            <w:noWrap/>
            <w:hideMark/>
          </w:tcPr>
          <w:p w14:paraId="7FC63DCB"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7.03</w:t>
            </w:r>
          </w:p>
        </w:tc>
      </w:tr>
      <w:tr w:rsidR="00084F9C" w:rsidRPr="00084F9C" w14:paraId="7751CDF3"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A013D0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Region</w:t>
            </w:r>
          </w:p>
        </w:tc>
        <w:tc>
          <w:tcPr>
            <w:tcW w:w="3780" w:type="dxa"/>
            <w:noWrap/>
            <w:hideMark/>
          </w:tcPr>
          <w:p w14:paraId="3C8FD558"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74F85E97"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15EEFAFD"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856D04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Midwest</w:t>
            </w:r>
          </w:p>
        </w:tc>
        <w:tc>
          <w:tcPr>
            <w:tcW w:w="3780" w:type="dxa"/>
            <w:noWrap/>
            <w:hideMark/>
          </w:tcPr>
          <w:p w14:paraId="5581D889"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6.18 (4.01-8.95)</w:t>
            </w:r>
          </w:p>
        </w:tc>
        <w:tc>
          <w:tcPr>
            <w:tcW w:w="3068" w:type="dxa"/>
            <w:noWrap/>
            <w:hideMark/>
          </w:tcPr>
          <w:p w14:paraId="715CF34E"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23.14</w:t>
            </w:r>
          </w:p>
        </w:tc>
      </w:tr>
      <w:tr w:rsidR="00084F9C" w:rsidRPr="00084F9C" w14:paraId="0877EF8B"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C1F74EF"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Northeast</w:t>
            </w:r>
          </w:p>
        </w:tc>
        <w:tc>
          <w:tcPr>
            <w:tcW w:w="3780" w:type="dxa"/>
            <w:noWrap/>
            <w:hideMark/>
          </w:tcPr>
          <w:p w14:paraId="2DD5B111"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4.92 (2.65-7.09)</w:t>
            </w:r>
          </w:p>
        </w:tc>
        <w:tc>
          <w:tcPr>
            <w:tcW w:w="3068" w:type="dxa"/>
            <w:noWrap/>
            <w:hideMark/>
          </w:tcPr>
          <w:p w14:paraId="79F6B483"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18.44</w:t>
            </w:r>
          </w:p>
        </w:tc>
      </w:tr>
      <w:tr w:rsidR="00084F9C" w:rsidRPr="00084F9C" w14:paraId="4AEBD9E9"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C2D54D3"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South</w:t>
            </w:r>
          </w:p>
        </w:tc>
        <w:tc>
          <w:tcPr>
            <w:tcW w:w="3780" w:type="dxa"/>
            <w:noWrap/>
            <w:hideMark/>
          </w:tcPr>
          <w:p w14:paraId="721C1EBB"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10.34 (6.78-13.14)</w:t>
            </w:r>
          </w:p>
        </w:tc>
        <w:tc>
          <w:tcPr>
            <w:tcW w:w="3068" w:type="dxa"/>
            <w:noWrap/>
            <w:hideMark/>
          </w:tcPr>
          <w:p w14:paraId="3BD3E45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38.75</w:t>
            </w:r>
          </w:p>
        </w:tc>
      </w:tr>
      <w:tr w:rsidR="00084F9C" w:rsidRPr="00084F9C" w14:paraId="61D6EE8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5513A698"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West</w:t>
            </w:r>
          </w:p>
        </w:tc>
        <w:tc>
          <w:tcPr>
            <w:tcW w:w="3780" w:type="dxa"/>
            <w:noWrap/>
            <w:hideMark/>
          </w:tcPr>
          <w:p w14:paraId="6DEB0516"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5.25 (2.79-7.69)</w:t>
            </w:r>
          </w:p>
        </w:tc>
        <w:tc>
          <w:tcPr>
            <w:tcW w:w="3068" w:type="dxa"/>
            <w:noWrap/>
            <w:hideMark/>
          </w:tcPr>
          <w:p w14:paraId="6C2EFE19"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19.68</w:t>
            </w:r>
          </w:p>
        </w:tc>
      </w:tr>
      <w:tr w:rsidR="00084F9C" w:rsidRPr="00084F9C" w14:paraId="4DEC8E53"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D88BA96"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Subregion</w:t>
            </w:r>
          </w:p>
        </w:tc>
        <w:tc>
          <w:tcPr>
            <w:tcW w:w="3780" w:type="dxa"/>
            <w:noWrap/>
            <w:hideMark/>
          </w:tcPr>
          <w:p w14:paraId="516AB94C"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06538A4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6CDA79CA"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71CD967"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East North Central</w:t>
            </w:r>
          </w:p>
        </w:tc>
        <w:tc>
          <w:tcPr>
            <w:tcW w:w="3780" w:type="dxa"/>
            <w:noWrap/>
            <w:hideMark/>
          </w:tcPr>
          <w:p w14:paraId="78CCF053"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4.86 (3-7.3)</w:t>
            </w:r>
          </w:p>
        </w:tc>
        <w:tc>
          <w:tcPr>
            <w:tcW w:w="3068" w:type="dxa"/>
            <w:noWrap/>
            <w:hideMark/>
          </w:tcPr>
          <w:p w14:paraId="692C8AEC"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18.21</w:t>
            </w:r>
          </w:p>
        </w:tc>
      </w:tr>
      <w:tr w:rsidR="00084F9C" w:rsidRPr="00084F9C" w14:paraId="3EAB556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47F3678"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East South Central</w:t>
            </w:r>
          </w:p>
        </w:tc>
        <w:tc>
          <w:tcPr>
            <w:tcW w:w="3780" w:type="dxa"/>
            <w:noWrap/>
            <w:hideMark/>
          </w:tcPr>
          <w:p w14:paraId="6F594546"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1.7 (1.04-2.1)</w:t>
            </w:r>
          </w:p>
        </w:tc>
        <w:tc>
          <w:tcPr>
            <w:tcW w:w="3068" w:type="dxa"/>
            <w:noWrap/>
            <w:hideMark/>
          </w:tcPr>
          <w:p w14:paraId="4EC38AA9"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6.37</w:t>
            </w:r>
          </w:p>
        </w:tc>
      </w:tr>
      <w:tr w:rsidR="00084F9C" w:rsidRPr="00084F9C" w14:paraId="7C161EF0"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4DF737D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Middle Atlantic</w:t>
            </w:r>
          </w:p>
        </w:tc>
        <w:tc>
          <w:tcPr>
            <w:tcW w:w="3780" w:type="dxa"/>
            <w:noWrap/>
            <w:hideMark/>
          </w:tcPr>
          <w:p w14:paraId="2026FA05"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3.76 (1.96-5.69)</w:t>
            </w:r>
          </w:p>
        </w:tc>
        <w:tc>
          <w:tcPr>
            <w:tcW w:w="3068" w:type="dxa"/>
            <w:noWrap/>
            <w:hideMark/>
          </w:tcPr>
          <w:p w14:paraId="12525867"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14.08</w:t>
            </w:r>
          </w:p>
        </w:tc>
      </w:tr>
      <w:tr w:rsidR="00084F9C" w:rsidRPr="00084F9C" w14:paraId="0042B475"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7ADCDE0"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Mountain West</w:t>
            </w:r>
          </w:p>
        </w:tc>
        <w:tc>
          <w:tcPr>
            <w:tcW w:w="3780" w:type="dxa"/>
            <w:noWrap/>
            <w:hideMark/>
          </w:tcPr>
          <w:p w14:paraId="61C011C5"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1.6 (0.94-2.24)</w:t>
            </w:r>
          </w:p>
        </w:tc>
        <w:tc>
          <w:tcPr>
            <w:tcW w:w="3068" w:type="dxa"/>
            <w:noWrap/>
            <w:hideMark/>
          </w:tcPr>
          <w:p w14:paraId="20769519"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w:t>
            </w:r>
          </w:p>
        </w:tc>
      </w:tr>
      <w:tr w:rsidR="00084F9C" w:rsidRPr="00084F9C" w14:paraId="2165D1A8"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A118DDA"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New England</w:t>
            </w:r>
          </w:p>
        </w:tc>
        <w:tc>
          <w:tcPr>
            <w:tcW w:w="3780" w:type="dxa"/>
            <w:noWrap/>
            <w:hideMark/>
          </w:tcPr>
          <w:p w14:paraId="2E7B9128"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1.16 (0.65-1.72)</w:t>
            </w:r>
          </w:p>
        </w:tc>
        <w:tc>
          <w:tcPr>
            <w:tcW w:w="3068" w:type="dxa"/>
            <w:noWrap/>
            <w:hideMark/>
          </w:tcPr>
          <w:p w14:paraId="557C6CC6"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4.36</w:t>
            </w:r>
          </w:p>
        </w:tc>
      </w:tr>
      <w:tr w:rsidR="00084F9C" w:rsidRPr="00084F9C" w14:paraId="65B01DC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5A28D8D2"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Pacific West</w:t>
            </w:r>
          </w:p>
        </w:tc>
        <w:tc>
          <w:tcPr>
            <w:tcW w:w="3780" w:type="dxa"/>
            <w:noWrap/>
            <w:hideMark/>
          </w:tcPr>
          <w:p w14:paraId="6C12D25E"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3.65 (1.85-5.45)</w:t>
            </w:r>
          </w:p>
        </w:tc>
        <w:tc>
          <w:tcPr>
            <w:tcW w:w="3068" w:type="dxa"/>
            <w:noWrap/>
            <w:hideMark/>
          </w:tcPr>
          <w:p w14:paraId="291D5770"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13.68</w:t>
            </w:r>
          </w:p>
        </w:tc>
      </w:tr>
      <w:tr w:rsidR="00084F9C" w:rsidRPr="00084F9C" w14:paraId="2FF32676"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30726C8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South Atlantic</w:t>
            </w:r>
          </w:p>
        </w:tc>
        <w:tc>
          <w:tcPr>
            <w:tcW w:w="3780" w:type="dxa"/>
            <w:noWrap/>
            <w:hideMark/>
          </w:tcPr>
          <w:p w14:paraId="30BB253B"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5.3 (3.71-6.44)</w:t>
            </w:r>
          </w:p>
        </w:tc>
        <w:tc>
          <w:tcPr>
            <w:tcW w:w="3068" w:type="dxa"/>
            <w:noWrap/>
            <w:hideMark/>
          </w:tcPr>
          <w:p w14:paraId="16901144"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19.85</w:t>
            </w:r>
          </w:p>
        </w:tc>
      </w:tr>
      <w:tr w:rsidR="00084F9C" w:rsidRPr="00084F9C" w14:paraId="78DDC40B"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E173EA8"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West North Central</w:t>
            </w:r>
          </w:p>
        </w:tc>
        <w:tc>
          <w:tcPr>
            <w:tcW w:w="3780" w:type="dxa"/>
            <w:noWrap/>
            <w:hideMark/>
          </w:tcPr>
          <w:p w14:paraId="7CCB78F0"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1.32 (1-1.73)</w:t>
            </w:r>
          </w:p>
        </w:tc>
        <w:tc>
          <w:tcPr>
            <w:tcW w:w="3068" w:type="dxa"/>
            <w:noWrap/>
            <w:hideMark/>
          </w:tcPr>
          <w:p w14:paraId="24EB7B16"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4.93</w:t>
            </w:r>
          </w:p>
        </w:tc>
      </w:tr>
      <w:tr w:rsidR="00084F9C" w:rsidRPr="00084F9C" w14:paraId="3E7730E2"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6EB6DE04"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West South Central</w:t>
            </w:r>
          </w:p>
        </w:tc>
        <w:tc>
          <w:tcPr>
            <w:tcW w:w="3780" w:type="dxa"/>
            <w:noWrap/>
            <w:hideMark/>
          </w:tcPr>
          <w:p w14:paraId="7870419A"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3.34 (2.03-4.83)</w:t>
            </w:r>
          </w:p>
        </w:tc>
        <w:tc>
          <w:tcPr>
            <w:tcW w:w="3068" w:type="dxa"/>
            <w:noWrap/>
            <w:hideMark/>
          </w:tcPr>
          <w:p w14:paraId="05919E6B"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12.53</w:t>
            </w:r>
          </w:p>
        </w:tc>
      </w:tr>
    </w:tbl>
    <w:p w14:paraId="474987AF" w14:textId="77777777" w:rsidR="002F24E4" w:rsidRDefault="002F24E4">
      <w:pPr>
        <w:rPr>
          <w:b/>
          <w:bCs/>
        </w:rPr>
      </w:pPr>
    </w:p>
    <w:p w14:paraId="0FDFD5AB" w14:textId="78BF5E88" w:rsidR="002F24E4" w:rsidRDefault="002F24E4"/>
    <w:p w14:paraId="4706B77D" w14:textId="2E013E07" w:rsidR="008800EA" w:rsidRDefault="008800EA"/>
    <w:p w14:paraId="0B965201" w14:textId="0E42A614" w:rsidR="008800EA" w:rsidRDefault="00D45852" w:rsidP="00D45852">
      <w:pPr>
        <w:jc w:val="center"/>
      </w:pPr>
      <w:r>
        <w:rPr>
          <w:noProof/>
        </w:rPr>
        <w:lastRenderedPageBreak/>
        <w:drawing>
          <wp:inline distT="0" distB="0" distL="0" distR="0" wp14:anchorId="2DE9FEF2" wp14:editId="0FE07B94">
            <wp:extent cx="6217654" cy="4441371"/>
            <wp:effectExtent l="0" t="0" r="0" b="0"/>
            <wp:docPr id="722985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5149" name="Picture 722985149"/>
                    <pic:cNvPicPr/>
                  </pic:nvPicPr>
                  <pic:blipFill>
                    <a:blip r:embed="rId12">
                      <a:extLst>
                        <a:ext uri="{28A0092B-C50C-407E-A947-70E740481C1C}">
                          <a14:useLocalDpi xmlns:a14="http://schemas.microsoft.com/office/drawing/2010/main" val="0"/>
                        </a:ext>
                      </a:extLst>
                    </a:blip>
                    <a:stretch>
                      <a:fillRect/>
                    </a:stretch>
                  </pic:blipFill>
                  <pic:spPr>
                    <a:xfrm>
                      <a:off x="0" y="0"/>
                      <a:ext cx="6231689" cy="4451396"/>
                    </a:xfrm>
                    <a:prstGeom prst="rect">
                      <a:avLst/>
                    </a:prstGeom>
                  </pic:spPr>
                </pic:pic>
              </a:graphicData>
            </a:graphic>
          </wp:inline>
        </w:drawing>
      </w:r>
    </w:p>
    <w:p w14:paraId="5279AC62" w14:textId="64A11835" w:rsidR="009C3F5E" w:rsidRDefault="009C3F5E" w:rsidP="009C3F5E">
      <w:pPr>
        <w:rPr>
          <w:b/>
          <w:bCs/>
        </w:rPr>
      </w:pPr>
    </w:p>
    <w:p w14:paraId="20D708F7" w14:textId="240AF31A" w:rsidR="009C3F5E" w:rsidRDefault="009C3F5E" w:rsidP="009C3F5E">
      <w:r>
        <w:rPr>
          <w:b/>
          <w:bCs/>
        </w:rPr>
        <w:t xml:space="preserve">Figure </w:t>
      </w:r>
      <w:r w:rsidR="000F598A">
        <w:rPr>
          <w:b/>
          <w:bCs/>
        </w:rPr>
        <w:t>1</w:t>
      </w:r>
      <w:r>
        <w:rPr>
          <w:b/>
          <w:bCs/>
        </w:rPr>
        <w:t xml:space="preserve">: </w:t>
      </w:r>
      <w:r w:rsidRPr="00C16A24">
        <w:t>Visits patterns by region over the course of the year.</w:t>
      </w:r>
      <w:r>
        <w:rPr>
          <w:b/>
          <w:bCs/>
        </w:rPr>
        <w:t xml:space="preserve"> </w:t>
      </w:r>
      <w:r>
        <w:t xml:space="preserve">The average number of visits per 1000 </w:t>
      </w:r>
      <w:r w:rsidR="00601C73">
        <w:t>people</w:t>
      </w:r>
      <w:r>
        <w:t xml:space="preserve"> over the 9-year observation period for all age groups is plotted for each census region. Points represent individual year values. Shading represents the 95% confidence intervals depicting year-to-year variation.</w:t>
      </w:r>
    </w:p>
    <w:p w14:paraId="63EF0FD3" w14:textId="59B8DF4F" w:rsidR="009C3F5E" w:rsidRDefault="0095257B" w:rsidP="009C3F5E">
      <w:pPr>
        <w:rPr>
          <w:b/>
          <w:bCs/>
        </w:rPr>
      </w:pPr>
      <w:r>
        <w:rPr>
          <w:b/>
          <w:bCs/>
          <w:noProof/>
        </w:rPr>
        <w:lastRenderedPageBreak/>
        <w:drawing>
          <wp:inline distT="0" distB="0" distL="0" distR="0" wp14:anchorId="245BCCB7" wp14:editId="7722D17F">
            <wp:extent cx="5943600" cy="4245610"/>
            <wp:effectExtent l="0" t="0" r="0" b="0"/>
            <wp:docPr id="1657991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1508" name="Picture 1657991508"/>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4D993F0" w14:textId="77777777" w:rsidR="0095257B" w:rsidRDefault="0095257B" w:rsidP="009C3F5E">
      <w:pPr>
        <w:rPr>
          <w:b/>
          <w:bCs/>
        </w:rPr>
      </w:pPr>
    </w:p>
    <w:p w14:paraId="39F41169" w14:textId="00B5F85A" w:rsidR="009C3F5E" w:rsidRDefault="009C3F5E" w:rsidP="009C3F5E">
      <w:r>
        <w:rPr>
          <w:b/>
          <w:bCs/>
        </w:rPr>
        <w:t xml:space="preserve">Figure </w:t>
      </w:r>
      <w:r w:rsidR="000F598A">
        <w:rPr>
          <w:b/>
          <w:bCs/>
        </w:rPr>
        <w:t>2</w:t>
      </w:r>
      <w:r>
        <w:rPr>
          <w:b/>
          <w:bCs/>
        </w:rPr>
        <w:t xml:space="preserve">: </w:t>
      </w:r>
      <w:r w:rsidRPr="00C16A24">
        <w:t xml:space="preserve">Phases of US state trend sinusoidal fits. </w:t>
      </w:r>
      <w:r w:rsidR="00EF718B">
        <w:t xml:space="preserve">States are colored by </w:t>
      </w:r>
      <w:r w:rsidR="0008415E">
        <w:t>the</w:t>
      </w:r>
      <w:r w:rsidR="00EF718B">
        <w:t xml:space="preserve"> p</w:t>
      </w:r>
      <w:r>
        <w:t xml:space="preserve">hases </w:t>
      </w:r>
      <w:r w:rsidR="0008415E">
        <w:t>of</w:t>
      </w:r>
      <w:r>
        <w:t xml:space="preserve"> </w:t>
      </w:r>
      <w:r w:rsidR="0008415E">
        <w:t>the</w:t>
      </w:r>
      <w:r>
        <w:t xml:space="preserve"> sinusoids fit to data from </w:t>
      </w:r>
      <w:r w:rsidR="00601C73">
        <w:t>people</w:t>
      </w:r>
      <w:r>
        <w:t xml:space="preserve"> of all ages in </w:t>
      </w:r>
      <w:r w:rsidR="0008415E">
        <w:t>each state</w:t>
      </w:r>
      <w:r>
        <w:t xml:space="preserve">. </w:t>
      </w:r>
      <w:r w:rsidR="008F4EA6">
        <w:t xml:space="preserve">South Carolina is excluded from </w:t>
      </w:r>
      <w:r w:rsidR="008554D9">
        <w:t xml:space="preserve">map </w:t>
      </w:r>
      <w:r w:rsidR="008F4EA6">
        <w:t xml:space="preserve">according to data use agreement. </w:t>
      </w:r>
      <w:r w:rsidR="00B34BFA">
        <w:t>Darker colors indicate earlier peaks, and lighter colors indicate later peaks.</w:t>
      </w:r>
      <w:r w:rsidR="000F2F07">
        <w:t xml:space="preserve"> 1 corresponds to January 1</w:t>
      </w:r>
      <w:proofErr w:type="gramStart"/>
      <w:r w:rsidR="000F2F07" w:rsidRPr="000F2F07">
        <w:rPr>
          <w:vertAlign w:val="superscript"/>
        </w:rPr>
        <w:t>st</w:t>
      </w:r>
      <w:r w:rsidR="000F2F07">
        <w:t xml:space="preserve"> ,</w:t>
      </w:r>
      <w:proofErr w:type="gramEnd"/>
      <w:r w:rsidR="000F2F07">
        <w:t xml:space="preserve"> 2 corresponds to February 1</w:t>
      </w:r>
      <w:r w:rsidR="000F2F07" w:rsidRPr="000F2F07">
        <w:rPr>
          <w:vertAlign w:val="superscript"/>
        </w:rPr>
        <w:t>st</w:t>
      </w:r>
      <w:r w:rsidR="000F2F07">
        <w:t xml:space="preserve"> </w:t>
      </w:r>
      <w:proofErr w:type="spellStart"/>
      <w:r w:rsidR="000F2F07">
        <w:t>etc</w:t>
      </w:r>
      <w:proofErr w:type="spellEnd"/>
      <w:r w:rsidR="000F2F07">
        <w:t>, with numbers &lt;1 representing December dates.</w:t>
      </w:r>
      <w:r w:rsidR="007902D6">
        <w:t xml:space="preserve"> See corresponding gif in supplementary materials</w:t>
      </w:r>
      <w:r w:rsidR="00C823C0">
        <w:t>.</w:t>
      </w:r>
    </w:p>
    <w:p w14:paraId="1C3E257E" w14:textId="77777777" w:rsidR="0068716E" w:rsidRDefault="0068716E" w:rsidP="009C3F5E"/>
    <w:p w14:paraId="4EC36D02" w14:textId="77777777" w:rsidR="002D71EA" w:rsidRDefault="002D71EA" w:rsidP="009C3F5E">
      <w:pPr>
        <w:rPr>
          <w:b/>
          <w:bCs/>
        </w:rPr>
      </w:pPr>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b/>
          <w:bCs/>
        </w:rPr>
      </w:pPr>
    </w:p>
    <w:p w14:paraId="4F3E9D4E" w14:textId="77777777" w:rsidR="00782D8D" w:rsidRDefault="00782D8D">
      <w:pPr>
        <w:rPr>
          <w:b/>
          <w:bCs/>
        </w:rPr>
      </w:pPr>
    </w:p>
    <w:p w14:paraId="008A457E" w14:textId="31FFB64F" w:rsidR="00782D8D" w:rsidRDefault="004F1A95">
      <w:pPr>
        <w:rPr>
          <w:b/>
          <w:bCs/>
        </w:rPr>
      </w:pPr>
      <w:r>
        <w:rPr>
          <w:b/>
          <w:bCs/>
          <w:noProof/>
        </w:rPr>
        <w:lastRenderedPageBreak/>
        <w:drawing>
          <wp:inline distT="0" distB="0" distL="0" distR="0" wp14:anchorId="4EB43CF5" wp14:editId="1DB2E813">
            <wp:extent cx="5943600" cy="4245610"/>
            <wp:effectExtent l="0" t="0" r="0" b="0"/>
            <wp:docPr id="4294627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2704" name="Picture 429462704"/>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BD9DCC1" w14:textId="17970434" w:rsidR="006810BF" w:rsidRDefault="00782D8D" w:rsidP="006810BF">
      <w:r>
        <w:rPr>
          <w:b/>
          <w:bCs/>
        </w:rPr>
        <w:t>Figure 3</w:t>
      </w:r>
      <w:r>
        <w:t xml:space="preserve">: </w:t>
      </w:r>
      <w:r w:rsidR="006810BF">
        <w:t xml:space="preserve">Relationship </w:t>
      </w:r>
      <w:r>
        <w:t xml:space="preserve">between subregion school start date and </w:t>
      </w:r>
      <w:r w:rsidR="00DC755A">
        <w:t xml:space="preserve">GAS pharyngitis </w:t>
      </w:r>
      <w:r w:rsidR="00BD3916">
        <w:t>minimum visits date</w:t>
      </w:r>
      <w:r w:rsidR="00DC755A">
        <w:t xml:space="preserve">. </w:t>
      </w:r>
      <w:r w:rsidR="006810BF">
        <w:t>Average minimum visit dates with 95% confidence intervals assuming normally distributed errors (orange) are shown alongside school start dates averaged across the subregion and error bars represent the range of school start dates in that region (green).</w:t>
      </w:r>
    </w:p>
    <w:p w14:paraId="378AD314" w14:textId="734EC4F9" w:rsidR="00782D8D" w:rsidRPr="00C16A24" w:rsidRDefault="00782D8D"/>
    <w:p w14:paraId="39D87CB5" w14:textId="77777777" w:rsidR="00782D8D" w:rsidRDefault="00782D8D">
      <w:pPr>
        <w:rPr>
          <w:b/>
          <w:bCs/>
        </w:rPr>
      </w:pPr>
    </w:p>
    <w:p w14:paraId="2DF6452D" w14:textId="77777777" w:rsidR="00782D8D" w:rsidRDefault="00782D8D">
      <w:pPr>
        <w:rPr>
          <w:b/>
          <w:bCs/>
        </w:rPr>
      </w:pPr>
    </w:p>
    <w:p w14:paraId="735AE639" w14:textId="77777777" w:rsidR="00782D8D" w:rsidRDefault="00782D8D">
      <w:pPr>
        <w:rPr>
          <w:b/>
          <w:bCs/>
        </w:rPr>
      </w:pPr>
    </w:p>
    <w:p w14:paraId="782D2B88" w14:textId="77777777" w:rsidR="00782D8D" w:rsidRDefault="00782D8D">
      <w:pPr>
        <w:rPr>
          <w:b/>
          <w:bCs/>
        </w:rPr>
      </w:pPr>
    </w:p>
    <w:p w14:paraId="24B5DDA5" w14:textId="77777777" w:rsidR="00782D8D" w:rsidRDefault="00782D8D">
      <w:pPr>
        <w:rPr>
          <w:b/>
          <w:bCs/>
        </w:rPr>
      </w:pPr>
    </w:p>
    <w:p w14:paraId="47D0B47D" w14:textId="77777777" w:rsidR="00782D8D" w:rsidRDefault="00782D8D">
      <w:pPr>
        <w:rPr>
          <w:b/>
          <w:bCs/>
        </w:rPr>
      </w:pPr>
    </w:p>
    <w:p w14:paraId="1EA6F87C" w14:textId="77777777" w:rsidR="00782D8D" w:rsidRDefault="00782D8D">
      <w:pPr>
        <w:rPr>
          <w:b/>
          <w:bCs/>
        </w:rPr>
      </w:pPr>
    </w:p>
    <w:p w14:paraId="47880A6F" w14:textId="77777777" w:rsidR="00782D8D" w:rsidRDefault="00782D8D">
      <w:pPr>
        <w:rPr>
          <w:b/>
          <w:bCs/>
        </w:rPr>
      </w:pPr>
    </w:p>
    <w:p w14:paraId="476C625D" w14:textId="77777777" w:rsidR="00782D8D" w:rsidRDefault="00782D8D">
      <w:pPr>
        <w:rPr>
          <w:b/>
          <w:bCs/>
        </w:rPr>
      </w:pPr>
    </w:p>
    <w:p w14:paraId="66B0828E" w14:textId="77777777" w:rsidR="00782D8D" w:rsidRDefault="00782D8D">
      <w:pPr>
        <w:rPr>
          <w:b/>
          <w:bCs/>
        </w:rPr>
      </w:pPr>
    </w:p>
    <w:p w14:paraId="77BEAE07" w14:textId="77777777" w:rsidR="004E1F9D" w:rsidRDefault="004E1F9D">
      <w:pPr>
        <w:rPr>
          <w:b/>
          <w:bCs/>
        </w:rPr>
      </w:pPr>
    </w:p>
    <w:p w14:paraId="264A4B66" w14:textId="77777777" w:rsidR="002D71EA" w:rsidRDefault="002D71EA">
      <w:pPr>
        <w:rPr>
          <w:b/>
          <w:bCs/>
        </w:rPr>
      </w:pPr>
    </w:p>
    <w:p w14:paraId="75D7D3A2" w14:textId="77777777" w:rsidR="002D71EA" w:rsidRDefault="002D71EA">
      <w:pPr>
        <w:rPr>
          <w:b/>
          <w:bCs/>
        </w:rPr>
      </w:pPr>
    </w:p>
    <w:p w14:paraId="14FF2EB7" w14:textId="77777777" w:rsidR="002D71EA" w:rsidRDefault="002D71EA">
      <w:pPr>
        <w:rPr>
          <w:b/>
          <w:bCs/>
        </w:rPr>
      </w:pPr>
    </w:p>
    <w:p w14:paraId="4B333ACE" w14:textId="77777777" w:rsidR="00617A67" w:rsidRDefault="00617A67">
      <w:pPr>
        <w:rPr>
          <w:b/>
          <w:bCs/>
        </w:rPr>
      </w:pPr>
    </w:p>
    <w:p w14:paraId="17D98CED" w14:textId="77777777" w:rsidR="00617A67" w:rsidRDefault="00617A67">
      <w:pPr>
        <w:rPr>
          <w:b/>
          <w:bCs/>
        </w:rPr>
      </w:pPr>
    </w:p>
    <w:p w14:paraId="65962EA0" w14:textId="4415EC9C" w:rsidR="00625BCD" w:rsidRDefault="00625BCD" w:rsidP="009C3F5E">
      <w:r>
        <w:rPr>
          <w:b/>
          <w:bCs/>
        </w:rPr>
        <w:lastRenderedPageBreak/>
        <w:t>ACKNOWLEDGEMENTS</w:t>
      </w:r>
    </w:p>
    <w:p w14:paraId="5ABAD3EC" w14:textId="3F30DABC" w:rsidR="00625BCD" w:rsidRPr="008A687D" w:rsidRDefault="00625BCD" w:rsidP="009C3F5E">
      <w:r>
        <w:rPr>
          <w:i/>
          <w:iCs/>
        </w:rPr>
        <w:t xml:space="preserve">Author contributions: </w:t>
      </w:r>
      <w:r w:rsidR="008A687D">
        <w:t xml:space="preserve"> M.C.K contributed to study design, conceptualization, and analysis, and drafted the manuscript. S.M.K contributed to study design, conceptualization, analysis and edited the manuscript. L.K.W. and M.L.B contributed to methodology and edited the manuscript. Y.H.G contributed to study design and conceptualization, edited the manuscript, and supervised the work. </w:t>
      </w:r>
    </w:p>
    <w:p w14:paraId="1183FD87" w14:textId="77777777" w:rsidR="00B958F9" w:rsidRPr="00625BCD" w:rsidRDefault="00B958F9" w:rsidP="009C3F5E"/>
    <w:p w14:paraId="0953046A" w14:textId="7D92F58F" w:rsidR="007B4765" w:rsidRDefault="00625BCD" w:rsidP="009C3F5E">
      <w:pPr>
        <w:rPr>
          <w:rFonts w:cstheme="minorHAnsi"/>
          <w:color w:val="000000"/>
          <w:shd w:val="clear" w:color="auto" w:fill="FFFFFF"/>
        </w:rPr>
      </w:pPr>
      <w:r>
        <w:rPr>
          <w:i/>
          <w:iCs/>
        </w:rPr>
        <w:t>Funding sources:</w:t>
      </w:r>
      <w:r w:rsidR="007B4765">
        <w:rPr>
          <w:i/>
          <w:iCs/>
        </w:rPr>
        <w:t xml:space="preserve"> </w:t>
      </w:r>
      <w:r w:rsidR="007B4765" w:rsidRPr="007B4765">
        <w:rPr>
          <w:rFonts w:ascii="Calibri" w:hAnsi="Calibri" w:cs="Calibri"/>
          <w:color w:val="000000" w:themeColor="text1"/>
        </w:rPr>
        <w:t>L</w:t>
      </w:r>
      <w:r w:rsidR="007B4765">
        <w:rPr>
          <w:rFonts w:ascii="Calibri" w:hAnsi="Calibri" w:cs="Calibri"/>
          <w:color w:val="000000" w:themeColor="text1"/>
        </w:rPr>
        <w:t>.</w:t>
      </w:r>
      <w:r w:rsidR="007B4765" w:rsidRPr="007B4765">
        <w:rPr>
          <w:rFonts w:ascii="Calibri" w:hAnsi="Calibri" w:cs="Calibri"/>
          <w:color w:val="000000" w:themeColor="text1"/>
        </w:rPr>
        <w:t>K</w:t>
      </w:r>
      <w:r w:rsidR="007B4765">
        <w:rPr>
          <w:rFonts w:ascii="Calibri" w:hAnsi="Calibri" w:cs="Calibri"/>
          <w:color w:val="000000" w:themeColor="text1"/>
        </w:rPr>
        <w:t>.</w:t>
      </w:r>
      <w:r w:rsidR="007B4765" w:rsidRPr="007B4765">
        <w:rPr>
          <w:rFonts w:ascii="Calibri" w:hAnsi="Calibri" w:cs="Calibri"/>
          <w:color w:val="000000" w:themeColor="text1"/>
        </w:rPr>
        <w:t>W</w:t>
      </w:r>
      <w:r w:rsidR="007B4765">
        <w:rPr>
          <w:rFonts w:ascii="Calibri" w:hAnsi="Calibri" w:cs="Calibri"/>
          <w:color w:val="000000" w:themeColor="text1"/>
        </w:rPr>
        <w:t>.</w:t>
      </w:r>
      <w:r w:rsidR="007B4765" w:rsidRPr="007B4765">
        <w:rPr>
          <w:rFonts w:ascii="Calibri" w:hAnsi="Calibri" w:cs="Calibri"/>
          <w:color w:val="000000" w:themeColor="text1"/>
        </w:rPr>
        <w:t xml:space="preserve"> acknowledges funding from the </w:t>
      </w:r>
      <w:proofErr w:type="spellStart"/>
      <w:r w:rsidR="007B4765" w:rsidRPr="007B4765">
        <w:rPr>
          <w:rFonts w:ascii="Calibri" w:hAnsi="Calibri" w:cs="Calibri"/>
          <w:color w:val="000000" w:themeColor="text1"/>
        </w:rPr>
        <w:t>Wellcome</w:t>
      </w:r>
      <w:proofErr w:type="spellEnd"/>
      <w:r w:rsidR="007B4765" w:rsidRPr="007B4765">
        <w:rPr>
          <w:rFonts w:ascii="Calibri" w:hAnsi="Calibri" w:cs="Calibri"/>
          <w:color w:val="000000" w:themeColor="text1"/>
        </w:rPr>
        <w:t xml:space="preserve"> Trust </w:t>
      </w:r>
      <w:r w:rsidR="009B47F7">
        <w:rPr>
          <w:rFonts w:ascii="Calibri" w:hAnsi="Calibri" w:cs="Calibri"/>
          <w:color w:val="000000" w:themeColor="text1"/>
        </w:rPr>
        <w:t>[</w:t>
      </w:r>
      <w:r w:rsidR="007B4765" w:rsidRPr="007B4765">
        <w:rPr>
          <w:rFonts w:ascii="Calibri" w:hAnsi="Calibri" w:cs="Calibri"/>
          <w:color w:val="000000" w:themeColor="text1"/>
        </w:rPr>
        <w:t>grant number 218669/Z/19/Z</w:t>
      </w:r>
      <w:r w:rsidR="009B47F7">
        <w:rPr>
          <w:rFonts w:ascii="Calibri" w:hAnsi="Calibri" w:cs="Calibri"/>
          <w:color w:val="000000" w:themeColor="text1"/>
        </w:rPr>
        <w:t xml:space="preserve">] </w:t>
      </w:r>
      <w:r w:rsidR="007B4765" w:rsidRPr="007B4765">
        <w:rPr>
          <w:rFonts w:ascii="Calibri" w:hAnsi="Calibri" w:cs="Calibri"/>
          <w:color w:val="000000" w:themeColor="text1"/>
        </w:rPr>
        <w:t xml:space="preserve">and from the </w:t>
      </w:r>
      <w:r w:rsidR="009B47F7">
        <w:rPr>
          <w:rFonts w:ascii="Calibri" w:hAnsi="Calibri" w:cs="Calibri"/>
          <w:color w:val="000000" w:themeColor="text1"/>
        </w:rPr>
        <w:t>Medical Research Council (MRC)</w:t>
      </w:r>
      <w:r w:rsidR="007B4765" w:rsidRPr="007B4765">
        <w:rPr>
          <w:rFonts w:ascii="Calibri" w:hAnsi="Calibri" w:cs="Calibri"/>
          <w:color w:val="000000" w:themeColor="text1"/>
        </w:rPr>
        <w:t xml:space="preserve"> Centre for Global Infectious Disease Analysis (reference MR/R015600/1), jointly funded by the </w:t>
      </w:r>
      <w:r w:rsidR="009B47F7">
        <w:rPr>
          <w:rFonts w:ascii="Calibri" w:hAnsi="Calibri" w:cs="Calibri"/>
          <w:color w:val="000000" w:themeColor="text1"/>
        </w:rPr>
        <w:t>United Kingdom</w:t>
      </w:r>
      <w:r w:rsidR="007B4765" w:rsidRPr="007B4765">
        <w:rPr>
          <w:rFonts w:ascii="Calibri" w:hAnsi="Calibri" w:cs="Calibri"/>
          <w:color w:val="000000" w:themeColor="text1"/>
        </w:rPr>
        <w:t xml:space="preserve"> </w:t>
      </w:r>
      <w:r w:rsidR="009B47F7">
        <w:rPr>
          <w:rFonts w:ascii="Calibri" w:hAnsi="Calibri" w:cs="Calibri"/>
          <w:color w:val="000000" w:themeColor="text1"/>
        </w:rPr>
        <w:t xml:space="preserve">(UK) </w:t>
      </w:r>
      <w:r w:rsidR="007B4765" w:rsidRPr="007B4765">
        <w:rPr>
          <w:rFonts w:ascii="Calibri" w:hAnsi="Calibri" w:cs="Calibri"/>
          <w:color w:val="000000" w:themeColor="text1"/>
        </w:rPr>
        <w:t>Medical Research Council</w:t>
      </w:r>
      <w:r w:rsidR="009B47F7">
        <w:rPr>
          <w:rFonts w:ascii="Calibri" w:hAnsi="Calibri" w:cs="Calibri"/>
          <w:color w:val="000000" w:themeColor="text1"/>
        </w:rPr>
        <w:t xml:space="preserve"> </w:t>
      </w:r>
      <w:r w:rsidR="007B4765" w:rsidRPr="007B4765">
        <w:rPr>
          <w:rFonts w:ascii="Calibri" w:hAnsi="Calibri" w:cs="Calibri"/>
          <w:color w:val="000000" w:themeColor="text1"/>
        </w:rPr>
        <w:t xml:space="preserve">and the UK Foreign, Commonwealth &amp; Development Office (FCDO), under the MRC/FCDO Concordat agreement and is also part of the EDCTP2 </w:t>
      </w:r>
      <w:proofErr w:type="spellStart"/>
      <w:r w:rsidR="007B4765" w:rsidRPr="007B4765">
        <w:rPr>
          <w:rFonts w:ascii="Calibri" w:hAnsi="Calibri" w:cs="Calibri"/>
          <w:color w:val="000000" w:themeColor="text1"/>
        </w:rPr>
        <w:t>programme</w:t>
      </w:r>
      <w:proofErr w:type="spellEnd"/>
      <w:r w:rsidR="007B4765" w:rsidRPr="007B4765">
        <w:rPr>
          <w:rFonts w:ascii="Calibri" w:hAnsi="Calibri" w:cs="Calibri"/>
          <w:color w:val="000000" w:themeColor="text1"/>
        </w:rPr>
        <w:t xml:space="preserve"> supported by the European Union.</w:t>
      </w:r>
      <w:r w:rsidR="007B4765">
        <w:rPr>
          <w:i/>
          <w:iCs/>
        </w:rPr>
        <w:t xml:space="preserve"> </w:t>
      </w:r>
      <w:r w:rsidR="007B4765" w:rsidRPr="007B4765">
        <w:rPr>
          <w:rFonts w:eastAsia="Times New Roman" w:cstheme="minorHAnsi"/>
        </w:rPr>
        <w:t>M</w:t>
      </w:r>
      <w:r w:rsidR="007B4765">
        <w:rPr>
          <w:rFonts w:eastAsia="Times New Roman" w:cstheme="minorHAnsi"/>
        </w:rPr>
        <w:t>.C.K.</w:t>
      </w:r>
      <w:r w:rsidR="007B4765" w:rsidRPr="007B4765">
        <w:rPr>
          <w:rFonts w:eastAsia="Times New Roman" w:cstheme="minorHAnsi"/>
        </w:rPr>
        <w:t xml:space="preserve"> </w:t>
      </w:r>
      <w:r w:rsidR="007B4765" w:rsidRPr="007B4765">
        <w:rPr>
          <w:rFonts w:cstheme="minorHAnsi"/>
          <w:color w:val="000000"/>
          <w:shd w:val="clear" w:color="auto" w:fill="FFFFFF"/>
        </w:rPr>
        <w:t xml:space="preserve">was supported by </w:t>
      </w:r>
      <w:r w:rsidR="00194B8C">
        <w:rPr>
          <w:rFonts w:cstheme="minorHAnsi"/>
          <w:color w:val="000000"/>
          <w:shd w:val="clear" w:color="auto" w:fill="FFFFFF"/>
        </w:rPr>
        <w:t xml:space="preserve">[grant </w:t>
      </w:r>
      <w:r w:rsidR="007B4765" w:rsidRPr="007B4765">
        <w:rPr>
          <w:rFonts w:cstheme="minorHAnsi"/>
          <w:color w:val="000000"/>
          <w:shd w:val="clear" w:color="auto" w:fill="FFFFFF"/>
        </w:rPr>
        <w:t>award</w:t>
      </w:r>
      <w:r w:rsidR="00194B8C">
        <w:rPr>
          <w:rFonts w:cstheme="minorHAnsi"/>
          <w:color w:val="000000"/>
          <w:shd w:val="clear" w:color="auto" w:fill="FFFFFF"/>
        </w:rPr>
        <w:t xml:space="preserve"> n</w:t>
      </w:r>
      <w:r w:rsidR="007B4765" w:rsidRPr="007B4765">
        <w:rPr>
          <w:rFonts w:cstheme="minorHAnsi"/>
          <w:color w:val="000000"/>
          <w:shd w:val="clear" w:color="auto" w:fill="FFFFFF"/>
        </w:rPr>
        <w:t>umber T32GM144273</w:t>
      </w:r>
      <w:r w:rsidR="00194B8C">
        <w:rPr>
          <w:rFonts w:cstheme="minorHAnsi"/>
          <w:color w:val="000000"/>
          <w:shd w:val="clear" w:color="auto" w:fill="FFFFFF"/>
        </w:rPr>
        <w:t>]</w:t>
      </w:r>
      <w:r w:rsidR="007B4765" w:rsidRPr="007B4765">
        <w:rPr>
          <w:rFonts w:cstheme="minorHAnsi"/>
          <w:color w:val="000000"/>
          <w:shd w:val="clear" w:color="auto" w:fill="FFFFFF"/>
        </w:rPr>
        <w:t xml:space="preserve"> from the National Institute of General Medical Sciences.  The content is solely the responsibility of the authors and does not necessarily represent the official views of the National Institute of General Medical Sciences or the National Institutes of Health.</w:t>
      </w:r>
      <w:r w:rsidR="00C538FF">
        <w:rPr>
          <w:rFonts w:cstheme="minorHAnsi"/>
          <w:color w:val="000000"/>
          <w:shd w:val="clear" w:color="auto" w:fill="FFFFFF"/>
        </w:rPr>
        <w:t xml:space="preserve"> </w:t>
      </w:r>
      <w:commentRangeStart w:id="10"/>
      <w:r w:rsidR="00C538FF">
        <w:rPr>
          <w:rFonts w:cstheme="minorHAnsi"/>
          <w:color w:val="000000"/>
          <w:shd w:val="clear" w:color="auto" w:fill="FFFFFF"/>
        </w:rPr>
        <w:t xml:space="preserve">Y.H.G reports support from </w:t>
      </w:r>
      <w:r w:rsidR="00C6470D">
        <w:rPr>
          <w:rFonts w:cstheme="minorHAnsi"/>
          <w:color w:val="000000"/>
          <w:shd w:val="clear" w:color="auto" w:fill="FFFFFF"/>
        </w:rPr>
        <w:t xml:space="preserve">CDC </w:t>
      </w:r>
      <w:r w:rsidR="00194B8C">
        <w:rPr>
          <w:rFonts w:cstheme="minorHAnsi"/>
          <w:color w:val="000000"/>
          <w:shd w:val="clear" w:color="auto" w:fill="FFFFFF"/>
        </w:rPr>
        <w:t>[</w:t>
      </w:r>
      <w:r w:rsidR="00C6470D">
        <w:rPr>
          <w:rFonts w:cstheme="minorHAnsi"/>
          <w:color w:val="000000"/>
          <w:shd w:val="clear" w:color="auto" w:fill="FFFFFF"/>
        </w:rPr>
        <w:t>contract #200-2016-91779</w:t>
      </w:r>
      <w:r w:rsidR="00194B8C">
        <w:rPr>
          <w:rFonts w:cstheme="minorHAnsi"/>
          <w:color w:val="000000"/>
          <w:shd w:val="clear" w:color="auto" w:fill="FFFFFF"/>
        </w:rPr>
        <w:t>]</w:t>
      </w:r>
      <w:r w:rsidR="00C6470D">
        <w:rPr>
          <w:rFonts w:cstheme="minorHAnsi"/>
          <w:color w:val="000000"/>
          <w:shd w:val="clear" w:color="auto" w:fill="FFFFFF"/>
        </w:rPr>
        <w:t>.</w:t>
      </w:r>
      <w:commentRangeEnd w:id="10"/>
      <w:r w:rsidR="002D71EA">
        <w:rPr>
          <w:rStyle w:val="CommentReference"/>
        </w:rPr>
        <w:commentReference w:id="10"/>
      </w:r>
    </w:p>
    <w:p w14:paraId="08A473F8" w14:textId="77777777" w:rsidR="00B958F9" w:rsidRPr="007B4765" w:rsidRDefault="00B958F9" w:rsidP="009C3F5E">
      <w:pPr>
        <w:rPr>
          <w:i/>
          <w:iCs/>
        </w:rPr>
      </w:pPr>
    </w:p>
    <w:p w14:paraId="61874444" w14:textId="34C82423" w:rsidR="00625BCD" w:rsidRDefault="00625BCD" w:rsidP="009C3F5E">
      <w:pPr>
        <w:rPr>
          <w:rFonts w:ascii="Calibri" w:hAnsi="Calibri" w:cs="Calibri"/>
        </w:rPr>
      </w:pPr>
      <w:r w:rsidRPr="007B4765">
        <w:rPr>
          <w:rFonts w:ascii="Calibri" w:hAnsi="Calibri" w:cs="Calibri"/>
          <w:i/>
          <w:iCs/>
        </w:rPr>
        <w:t xml:space="preserve">Data availability: </w:t>
      </w:r>
      <w:r w:rsidR="00213741">
        <w:rPr>
          <w:rFonts w:ascii="Calibri" w:hAnsi="Calibri" w:cs="Calibri"/>
          <w:i/>
          <w:iCs/>
        </w:rPr>
        <w:t xml:space="preserve"> </w:t>
      </w:r>
      <w:r w:rsidR="00213741">
        <w:rPr>
          <w:rFonts w:ascii="Calibri" w:hAnsi="Calibri" w:cs="Calibri"/>
        </w:rPr>
        <w:t xml:space="preserve">We cannot share disaggregated </w:t>
      </w:r>
      <w:proofErr w:type="spellStart"/>
      <w:r w:rsidR="00213741">
        <w:rPr>
          <w:rFonts w:ascii="Calibri" w:hAnsi="Calibri" w:cs="Calibri"/>
        </w:rPr>
        <w:t>MarketScan</w:t>
      </w:r>
      <w:proofErr w:type="spellEnd"/>
      <w:r w:rsidR="00213741">
        <w:rPr>
          <w:rFonts w:ascii="Calibri" w:hAnsi="Calibri" w:cs="Calibri"/>
        </w:rPr>
        <w:t xml:space="preserve"> or school start date data. </w:t>
      </w:r>
      <w:proofErr w:type="spellStart"/>
      <w:r w:rsidR="00213741">
        <w:rPr>
          <w:rFonts w:ascii="Calibri" w:hAnsi="Calibri" w:cs="Calibri"/>
        </w:rPr>
        <w:t>MarketScan</w:t>
      </w:r>
      <w:proofErr w:type="spellEnd"/>
      <w:r w:rsidR="00213741">
        <w:rPr>
          <w:rFonts w:ascii="Calibri" w:hAnsi="Calibri" w:cs="Calibri"/>
        </w:rPr>
        <w:t xml:space="preserve"> data are available via </w:t>
      </w:r>
      <w:commentRangeStart w:id="11"/>
      <w:r w:rsidR="00213741">
        <w:rPr>
          <w:rFonts w:ascii="Calibri" w:hAnsi="Calibri" w:cs="Calibri"/>
        </w:rPr>
        <w:t>purchase of a commercial license</w:t>
      </w:r>
      <w:commentRangeEnd w:id="11"/>
      <w:r w:rsidR="007F4423">
        <w:rPr>
          <w:rStyle w:val="CommentReference"/>
        </w:rPr>
        <w:commentReference w:id="11"/>
      </w:r>
      <w:r w:rsidR="00213741">
        <w:rPr>
          <w:rFonts w:ascii="Calibri" w:hAnsi="Calibri" w:cs="Calibri"/>
        </w:rPr>
        <w:t>. School start data was obtained via request to Pew Research Center (</w:t>
      </w:r>
      <w:hyperlink r:id="rId15" w:history="1">
        <w:r w:rsidR="00213741" w:rsidRPr="00AD6D1F">
          <w:rPr>
            <w:rStyle w:val="Hyperlink"/>
            <w:rFonts w:ascii="Calibri" w:hAnsi="Calibri" w:cs="Calibri"/>
          </w:rPr>
          <w:t>info@pewresearch.org</w:t>
        </w:r>
      </w:hyperlink>
      <w:r w:rsidR="00213741">
        <w:rPr>
          <w:rFonts w:ascii="Calibri" w:hAnsi="Calibri" w:cs="Calibri"/>
        </w:rPr>
        <w:t xml:space="preserve">). </w:t>
      </w:r>
    </w:p>
    <w:p w14:paraId="20749887" w14:textId="77777777" w:rsidR="00CB492F" w:rsidRDefault="00CB492F" w:rsidP="009C3F5E">
      <w:pPr>
        <w:rPr>
          <w:rFonts w:ascii="Calibri" w:hAnsi="Calibri" w:cs="Calibri"/>
        </w:rPr>
      </w:pPr>
    </w:p>
    <w:p w14:paraId="67E5FCF8" w14:textId="4ED4BDEA" w:rsidR="00CB492F" w:rsidRPr="00CB492F" w:rsidRDefault="00CB492F" w:rsidP="009C3F5E">
      <w:pPr>
        <w:rPr>
          <w:rFonts w:ascii="Calibri" w:hAnsi="Calibri" w:cs="Calibri"/>
        </w:rPr>
      </w:pPr>
      <w:commentRangeStart w:id="12"/>
      <w:r>
        <w:rPr>
          <w:rFonts w:ascii="Calibri" w:hAnsi="Calibri" w:cs="Calibri"/>
          <w:i/>
          <w:iCs/>
        </w:rPr>
        <w:t>Conflicts of interest</w:t>
      </w:r>
      <w:commentRangeEnd w:id="12"/>
      <w:r>
        <w:rPr>
          <w:rStyle w:val="CommentReference"/>
        </w:rPr>
        <w:commentReference w:id="12"/>
      </w:r>
      <w:r>
        <w:rPr>
          <w:rFonts w:ascii="Calibri" w:hAnsi="Calibri" w:cs="Calibri"/>
        </w:rPr>
        <w:t xml:space="preserve">: </w:t>
      </w:r>
    </w:p>
    <w:p w14:paraId="75F6A689" w14:textId="77777777" w:rsidR="00625BCD" w:rsidRDefault="00625BCD" w:rsidP="009C3F5E">
      <w:pPr>
        <w:rPr>
          <w:b/>
          <w:bCs/>
        </w:rPr>
      </w:pPr>
    </w:p>
    <w:p w14:paraId="00ED0904" w14:textId="77777777" w:rsidR="00625BCD" w:rsidRDefault="00625BCD" w:rsidP="009C3F5E">
      <w:pPr>
        <w:rPr>
          <w:b/>
          <w:bCs/>
        </w:rPr>
      </w:pPr>
    </w:p>
    <w:p w14:paraId="5F292ADE" w14:textId="77777777" w:rsidR="00625BCD" w:rsidRDefault="00625BCD" w:rsidP="009C3F5E">
      <w:pPr>
        <w:rPr>
          <w:b/>
          <w:bCs/>
        </w:rPr>
      </w:pPr>
    </w:p>
    <w:p w14:paraId="31DB238F" w14:textId="77777777" w:rsidR="00625BCD" w:rsidRDefault="00625BCD" w:rsidP="009C3F5E">
      <w:pPr>
        <w:rPr>
          <w:b/>
          <w:bCs/>
        </w:rPr>
      </w:pPr>
    </w:p>
    <w:p w14:paraId="3811F6EE" w14:textId="77777777" w:rsidR="00625BCD" w:rsidRDefault="00625BCD" w:rsidP="009C3F5E">
      <w:pPr>
        <w:rPr>
          <w:b/>
          <w:bCs/>
        </w:rPr>
      </w:pPr>
    </w:p>
    <w:p w14:paraId="6D93AEA2" w14:textId="77777777" w:rsidR="00625BCD" w:rsidRDefault="00625BCD" w:rsidP="009C3F5E">
      <w:pPr>
        <w:rPr>
          <w:b/>
          <w:bCs/>
        </w:rPr>
      </w:pPr>
    </w:p>
    <w:p w14:paraId="2B092BA2" w14:textId="77777777" w:rsidR="00625BCD" w:rsidRDefault="00625BCD" w:rsidP="009C3F5E">
      <w:pPr>
        <w:rPr>
          <w:b/>
          <w:bCs/>
        </w:rPr>
      </w:pPr>
    </w:p>
    <w:p w14:paraId="1B886C0D" w14:textId="77777777" w:rsidR="00625BCD" w:rsidRDefault="00625BCD" w:rsidP="009C3F5E">
      <w:pPr>
        <w:rPr>
          <w:b/>
          <w:bCs/>
        </w:rPr>
      </w:pPr>
    </w:p>
    <w:p w14:paraId="7EA7BC2F" w14:textId="77777777" w:rsidR="00625BCD" w:rsidRDefault="00625BCD" w:rsidP="009C3F5E">
      <w:pPr>
        <w:rPr>
          <w:b/>
          <w:bCs/>
        </w:rPr>
      </w:pPr>
    </w:p>
    <w:p w14:paraId="206A8230" w14:textId="77777777" w:rsidR="00625BCD" w:rsidRDefault="00625BCD" w:rsidP="009C3F5E">
      <w:pPr>
        <w:rPr>
          <w:b/>
          <w:bCs/>
        </w:rPr>
      </w:pPr>
    </w:p>
    <w:p w14:paraId="20A9D349" w14:textId="77777777" w:rsidR="00625BCD" w:rsidRDefault="00625BCD" w:rsidP="009C3F5E">
      <w:pPr>
        <w:rPr>
          <w:b/>
          <w:bCs/>
        </w:rPr>
      </w:pPr>
    </w:p>
    <w:p w14:paraId="46AB41F6" w14:textId="77777777" w:rsidR="00625BCD" w:rsidRDefault="00625BCD" w:rsidP="009C3F5E">
      <w:pPr>
        <w:rPr>
          <w:b/>
          <w:bCs/>
        </w:rPr>
      </w:pPr>
    </w:p>
    <w:p w14:paraId="4C3002BC" w14:textId="77777777" w:rsidR="00625BCD" w:rsidRDefault="00625BCD" w:rsidP="009C3F5E">
      <w:pPr>
        <w:rPr>
          <w:b/>
          <w:bCs/>
        </w:rPr>
      </w:pPr>
    </w:p>
    <w:p w14:paraId="6AA5E3C0" w14:textId="77777777" w:rsidR="00625BCD" w:rsidRDefault="00625BCD" w:rsidP="009C3F5E">
      <w:pPr>
        <w:rPr>
          <w:b/>
          <w:bCs/>
        </w:rPr>
      </w:pPr>
    </w:p>
    <w:p w14:paraId="2CABC5B8" w14:textId="77777777" w:rsidR="00625BCD" w:rsidRDefault="00625BCD" w:rsidP="009C3F5E">
      <w:pPr>
        <w:rPr>
          <w:b/>
          <w:bCs/>
        </w:rPr>
      </w:pPr>
    </w:p>
    <w:p w14:paraId="69316629" w14:textId="77777777" w:rsidR="00625BCD" w:rsidRDefault="00625BCD" w:rsidP="009C3F5E">
      <w:pPr>
        <w:rPr>
          <w:b/>
          <w:bCs/>
        </w:rPr>
      </w:pPr>
    </w:p>
    <w:p w14:paraId="4363954A" w14:textId="77777777" w:rsidR="00625BCD" w:rsidRDefault="00625BCD" w:rsidP="009C3F5E">
      <w:pPr>
        <w:rPr>
          <w:b/>
          <w:bCs/>
        </w:rPr>
      </w:pPr>
    </w:p>
    <w:p w14:paraId="39D91CB9" w14:textId="77777777" w:rsidR="00625BCD" w:rsidRDefault="00625BCD" w:rsidP="009C3F5E">
      <w:pPr>
        <w:rPr>
          <w:b/>
          <w:bCs/>
        </w:rPr>
      </w:pPr>
    </w:p>
    <w:p w14:paraId="008B46D5" w14:textId="77777777" w:rsidR="00625BCD" w:rsidRDefault="00625BCD" w:rsidP="009C3F5E">
      <w:pPr>
        <w:rPr>
          <w:b/>
          <w:bCs/>
        </w:rPr>
      </w:pPr>
    </w:p>
    <w:p w14:paraId="68EA245A" w14:textId="77777777" w:rsidR="00625BCD" w:rsidRDefault="00625BCD" w:rsidP="009C3F5E">
      <w:pPr>
        <w:rPr>
          <w:b/>
          <w:bCs/>
        </w:rPr>
      </w:pPr>
    </w:p>
    <w:p w14:paraId="1823A4B3" w14:textId="77777777" w:rsidR="00625BCD" w:rsidRDefault="00625BCD" w:rsidP="009C3F5E">
      <w:pPr>
        <w:rPr>
          <w:b/>
          <w:bCs/>
        </w:rPr>
      </w:pPr>
    </w:p>
    <w:p w14:paraId="139D3BCD" w14:textId="77777777" w:rsidR="00625BCD" w:rsidRDefault="00625BCD" w:rsidP="009C3F5E">
      <w:pPr>
        <w:rPr>
          <w:b/>
          <w:bCs/>
        </w:rPr>
      </w:pPr>
    </w:p>
    <w:p w14:paraId="00677995" w14:textId="77777777" w:rsidR="00625BCD" w:rsidRDefault="00625BCD" w:rsidP="009C3F5E">
      <w:pPr>
        <w:rPr>
          <w:b/>
          <w:bCs/>
        </w:rPr>
      </w:pPr>
    </w:p>
    <w:p w14:paraId="1F6B33DA" w14:textId="77777777" w:rsidR="00625BCD" w:rsidRDefault="00625BCD" w:rsidP="009C3F5E">
      <w:pPr>
        <w:rPr>
          <w:b/>
          <w:bCs/>
        </w:rPr>
      </w:pPr>
    </w:p>
    <w:p w14:paraId="03D535F9" w14:textId="5F7A1A3E" w:rsidR="009C3F5E" w:rsidRDefault="009C3F5E" w:rsidP="009C3F5E">
      <w:pPr>
        <w:rPr>
          <w:b/>
          <w:bCs/>
        </w:rPr>
      </w:pPr>
      <w:r>
        <w:rPr>
          <w:b/>
          <w:bCs/>
        </w:rPr>
        <w:t>REFERENCES</w:t>
      </w:r>
    </w:p>
    <w:p w14:paraId="7D889533" w14:textId="77777777" w:rsidR="009565D7" w:rsidRPr="009565D7" w:rsidRDefault="001635FE" w:rsidP="009565D7">
      <w:pPr>
        <w:pStyle w:val="Bibliography"/>
        <w:rPr>
          <w:rFonts w:ascii="Calibri" w:cs="Calibri"/>
        </w:rPr>
      </w:pPr>
      <w:r>
        <w:rPr>
          <w:rFonts w:ascii="Calibri" w:cs="Calibri"/>
        </w:rPr>
        <w:t xml:space="preserve"> </w:t>
      </w:r>
      <w:r w:rsidR="00A41B81">
        <w:rPr>
          <w:rFonts w:ascii="Calibri" w:cs="Calibri"/>
        </w:rPr>
        <w:t xml:space="preserve"> </w:t>
      </w:r>
      <w:r w:rsidR="00A41B81">
        <w:rPr>
          <w:rFonts w:ascii="Calibri" w:cs="Calibri"/>
        </w:rPr>
        <w:fldChar w:fldCharType="begin"/>
      </w:r>
      <w:r w:rsidR="00A41B81">
        <w:rPr>
          <w:rFonts w:ascii="Calibri" w:cs="Calibri"/>
        </w:rPr>
        <w:instrText xml:space="preserve"> ADDIN ZOTERO_BIBL {"uncited":[],"omitted":[],"custom":[]} CSL_BIBLIOGRAPHY </w:instrText>
      </w:r>
      <w:r w:rsidR="00A41B81">
        <w:rPr>
          <w:rFonts w:ascii="Calibri" w:cs="Calibri"/>
        </w:rPr>
        <w:fldChar w:fldCharType="separate"/>
      </w:r>
      <w:r w:rsidR="009565D7" w:rsidRPr="009565D7">
        <w:rPr>
          <w:rFonts w:ascii="Calibri" w:cs="Calibri"/>
        </w:rPr>
        <w:t>1.</w:t>
      </w:r>
      <w:r w:rsidR="009565D7" w:rsidRPr="009565D7">
        <w:rPr>
          <w:rFonts w:ascii="Calibri" w:cs="Calibri"/>
        </w:rPr>
        <w:tab/>
      </w:r>
      <w:proofErr w:type="spellStart"/>
      <w:r w:rsidR="009565D7" w:rsidRPr="009565D7">
        <w:rPr>
          <w:rFonts w:ascii="Calibri" w:cs="Calibri"/>
        </w:rPr>
        <w:t>Lewnard</w:t>
      </w:r>
      <w:proofErr w:type="spellEnd"/>
      <w:r w:rsidR="009565D7" w:rsidRPr="009565D7">
        <w:rPr>
          <w:rFonts w:ascii="Calibri" w:cs="Calibri"/>
        </w:rPr>
        <w:t>, J.A., King, L.M., Fleming-Dutra, K.E., Link-</w:t>
      </w:r>
      <w:proofErr w:type="spellStart"/>
      <w:r w:rsidR="009565D7" w:rsidRPr="009565D7">
        <w:rPr>
          <w:rFonts w:ascii="Calibri" w:cs="Calibri"/>
        </w:rPr>
        <w:t>Gelles</w:t>
      </w:r>
      <w:proofErr w:type="spellEnd"/>
      <w:r w:rsidR="009565D7" w:rsidRPr="009565D7">
        <w:rPr>
          <w:rFonts w:ascii="Calibri" w:cs="Calibri"/>
        </w:rPr>
        <w:t xml:space="preserve">, R., and Van </w:t>
      </w:r>
      <w:proofErr w:type="spellStart"/>
      <w:r w:rsidR="009565D7" w:rsidRPr="009565D7">
        <w:rPr>
          <w:rFonts w:ascii="Calibri" w:cs="Calibri"/>
        </w:rPr>
        <w:t>Beneden</w:t>
      </w:r>
      <w:proofErr w:type="spellEnd"/>
      <w:r w:rsidR="009565D7" w:rsidRPr="009565D7">
        <w:rPr>
          <w:rFonts w:ascii="Calibri" w:cs="Calibri"/>
        </w:rPr>
        <w:t xml:space="preserve">, C.A. (2021). Incidence of Pharyngitis, Sinusitis, Acute Otitis Media, and Outpatient Antibiotic Prescribing Preventable by Vaccination Against Group A Streptococcus in the United States. Clinical Infectious Diseases </w:t>
      </w:r>
      <w:r w:rsidR="009565D7" w:rsidRPr="009565D7">
        <w:rPr>
          <w:rFonts w:ascii="Calibri" w:cs="Calibri"/>
          <w:i/>
          <w:iCs/>
        </w:rPr>
        <w:t>73</w:t>
      </w:r>
      <w:r w:rsidR="009565D7" w:rsidRPr="009565D7">
        <w:rPr>
          <w:rFonts w:ascii="Calibri" w:cs="Calibri"/>
        </w:rPr>
        <w:t>, e47–e58. 10.1093/</w:t>
      </w:r>
      <w:proofErr w:type="spellStart"/>
      <w:r w:rsidR="009565D7" w:rsidRPr="009565D7">
        <w:rPr>
          <w:rFonts w:ascii="Calibri" w:cs="Calibri"/>
        </w:rPr>
        <w:t>cid</w:t>
      </w:r>
      <w:proofErr w:type="spellEnd"/>
      <w:r w:rsidR="009565D7" w:rsidRPr="009565D7">
        <w:rPr>
          <w:rFonts w:ascii="Calibri" w:cs="Calibri"/>
        </w:rPr>
        <w:t>/ciaa529.</w:t>
      </w:r>
    </w:p>
    <w:p w14:paraId="7BD0B997" w14:textId="77777777" w:rsidR="009565D7" w:rsidRPr="009565D7" w:rsidRDefault="009565D7" w:rsidP="009565D7">
      <w:pPr>
        <w:pStyle w:val="Bibliography"/>
        <w:rPr>
          <w:rFonts w:ascii="Calibri" w:cs="Calibri"/>
        </w:rPr>
      </w:pPr>
      <w:r w:rsidRPr="009565D7">
        <w:rPr>
          <w:rFonts w:ascii="Calibri" w:cs="Calibri"/>
        </w:rPr>
        <w:t>2.</w:t>
      </w:r>
      <w:r w:rsidRPr="009565D7">
        <w:rPr>
          <w:rFonts w:ascii="Calibri" w:cs="Calibri"/>
        </w:rPr>
        <w:tab/>
        <w:t xml:space="preserve">Pharyngitis (Strep Throat): Information </w:t>
      </w:r>
      <w:proofErr w:type="gramStart"/>
      <w:r w:rsidRPr="009565D7">
        <w:rPr>
          <w:rFonts w:ascii="Calibri" w:cs="Calibri"/>
        </w:rPr>
        <w:t>For</w:t>
      </w:r>
      <w:proofErr w:type="gramEnd"/>
      <w:r w:rsidRPr="009565D7">
        <w:rPr>
          <w:rFonts w:ascii="Calibri" w:cs="Calibri"/>
        </w:rPr>
        <w:t xml:space="preserve"> Clinicians | CDC (2023). https://www.cdc.gov/groupastrep/diseases-hcp/strep-throat.html.</w:t>
      </w:r>
    </w:p>
    <w:p w14:paraId="116CBDA2" w14:textId="77777777" w:rsidR="009565D7" w:rsidRPr="009565D7" w:rsidRDefault="009565D7" w:rsidP="009565D7">
      <w:pPr>
        <w:pStyle w:val="Bibliography"/>
        <w:rPr>
          <w:rFonts w:ascii="Calibri" w:cs="Calibri"/>
        </w:rPr>
      </w:pPr>
      <w:r w:rsidRPr="009565D7">
        <w:rPr>
          <w:rFonts w:ascii="Calibri" w:cs="Calibri"/>
        </w:rPr>
        <w:t>3.</w:t>
      </w:r>
      <w:r w:rsidRPr="009565D7">
        <w:rPr>
          <w:rFonts w:ascii="Calibri" w:cs="Calibri"/>
        </w:rPr>
        <w:tab/>
      </w:r>
      <w:proofErr w:type="spellStart"/>
      <w:r w:rsidRPr="009565D7">
        <w:rPr>
          <w:rFonts w:ascii="Calibri" w:cs="Calibri"/>
        </w:rPr>
        <w:t>Kennis</w:t>
      </w:r>
      <w:proofErr w:type="spellEnd"/>
      <w:r w:rsidRPr="009565D7">
        <w:rPr>
          <w:rFonts w:ascii="Calibri" w:cs="Calibri"/>
        </w:rPr>
        <w:t xml:space="preserve">, M., Tagawa, A., Kung, V.M., Montalbano, G., Narvaez, I., Franco-Paredes, C., Vargas Barahona, L., </w:t>
      </w:r>
      <w:proofErr w:type="spellStart"/>
      <w:r w:rsidRPr="009565D7">
        <w:rPr>
          <w:rFonts w:ascii="Calibri" w:cs="Calibri"/>
        </w:rPr>
        <w:t>Madinger</w:t>
      </w:r>
      <w:proofErr w:type="spellEnd"/>
      <w:r w:rsidRPr="009565D7">
        <w:rPr>
          <w:rFonts w:ascii="Calibri" w:cs="Calibri"/>
        </w:rPr>
        <w:t xml:space="preserve">, N., Shapiro, L., Chastain, D.B., et al. (2022). Seasonal variations and risk factors of Streptococcus pyogenes infection: a multicenter research network study. Therapeutic Advances in Infection </w:t>
      </w:r>
      <w:r w:rsidRPr="009565D7">
        <w:rPr>
          <w:rFonts w:ascii="Calibri" w:cs="Calibri"/>
          <w:i/>
          <w:iCs/>
        </w:rPr>
        <w:t>9</w:t>
      </w:r>
      <w:r w:rsidRPr="009565D7">
        <w:rPr>
          <w:rFonts w:ascii="Calibri" w:cs="Calibri"/>
        </w:rPr>
        <w:t>, 20499361221132101. 10.1177/20499361221132101.</w:t>
      </w:r>
    </w:p>
    <w:p w14:paraId="13B3B95C" w14:textId="77777777" w:rsidR="009565D7" w:rsidRPr="009565D7" w:rsidRDefault="009565D7" w:rsidP="009565D7">
      <w:pPr>
        <w:pStyle w:val="Bibliography"/>
        <w:rPr>
          <w:rFonts w:ascii="Calibri" w:cs="Calibri"/>
        </w:rPr>
      </w:pPr>
      <w:r w:rsidRPr="009565D7">
        <w:rPr>
          <w:rFonts w:ascii="Calibri" w:cs="Calibri"/>
        </w:rPr>
        <w:t>4.</w:t>
      </w:r>
      <w:r w:rsidRPr="009565D7">
        <w:rPr>
          <w:rFonts w:ascii="Calibri" w:cs="Calibri"/>
        </w:rPr>
        <w:tab/>
      </w:r>
      <w:proofErr w:type="spellStart"/>
      <w:r w:rsidRPr="009565D7">
        <w:rPr>
          <w:rFonts w:ascii="Calibri" w:cs="Calibri"/>
        </w:rPr>
        <w:t>Frenck</w:t>
      </w:r>
      <w:proofErr w:type="spellEnd"/>
      <w:r w:rsidRPr="009565D7">
        <w:rPr>
          <w:rFonts w:ascii="Calibri" w:cs="Calibri"/>
        </w:rPr>
        <w:t xml:space="preserve">, R.W.J., Laudat, F., Liang, J., Giordano-Schmidt, D., Jansen, K.U., Gruber, W., Anderson, A.S., and Scully, I.L. A Longitudinal Study of Group </w:t>
      </w:r>
      <w:proofErr w:type="gramStart"/>
      <w:r w:rsidRPr="009565D7">
        <w:rPr>
          <w:rFonts w:ascii="Calibri" w:cs="Calibri"/>
        </w:rPr>
        <w:t>A</w:t>
      </w:r>
      <w:proofErr w:type="gramEnd"/>
      <w:r w:rsidRPr="009565D7">
        <w:rPr>
          <w:rFonts w:ascii="Calibri" w:cs="Calibri"/>
        </w:rPr>
        <w:t xml:space="preserve"> Streptococcal Colonization and Pharyngitis in US Children. The Pediatric Infectious Disease Journal, 10.1097/INF.0000000000004111. 10.1097/INF.0000000000004111.</w:t>
      </w:r>
    </w:p>
    <w:p w14:paraId="70DAB92A" w14:textId="77777777" w:rsidR="009565D7" w:rsidRPr="009565D7" w:rsidRDefault="009565D7" w:rsidP="009565D7">
      <w:pPr>
        <w:pStyle w:val="Bibliography"/>
        <w:rPr>
          <w:rFonts w:ascii="Calibri" w:cs="Calibri"/>
        </w:rPr>
      </w:pPr>
      <w:r w:rsidRPr="009565D7">
        <w:rPr>
          <w:rFonts w:ascii="Calibri" w:cs="Calibri"/>
        </w:rPr>
        <w:t>5.</w:t>
      </w:r>
      <w:r w:rsidRPr="009565D7">
        <w:rPr>
          <w:rFonts w:ascii="Calibri" w:cs="Calibri"/>
        </w:rPr>
        <w:tab/>
      </w:r>
      <w:proofErr w:type="spellStart"/>
      <w:r w:rsidRPr="009565D7">
        <w:rPr>
          <w:rFonts w:ascii="Calibri" w:cs="Calibri"/>
        </w:rPr>
        <w:t>Charu</w:t>
      </w:r>
      <w:proofErr w:type="spellEnd"/>
      <w:r w:rsidRPr="009565D7">
        <w:rPr>
          <w:rFonts w:ascii="Calibri" w:cs="Calibri"/>
        </w:rPr>
        <w:t xml:space="preserve">, V., </w:t>
      </w:r>
      <w:proofErr w:type="spellStart"/>
      <w:r w:rsidRPr="009565D7">
        <w:rPr>
          <w:rFonts w:ascii="Calibri" w:cs="Calibri"/>
        </w:rPr>
        <w:t>Zeger</w:t>
      </w:r>
      <w:proofErr w:type="spellEnd"/>
      <w:r w:rsidRPr="009565D7">
        <w:rPr>
          <w:rFonts w:ascii="Calibri" w:cs="Calibri"/>
        </w:rPr>
        <w:t xml:space="preserve">, S., Gog, J., </w:t>
      </w:r>
      <w:proofErr w:type="spellStart"/>
      <w:r w:rsidRPr="009565D7">
        <w:rPr>
          <w:rFonts w:ascii="Calibri" w:cs="Calibri"/>
        </w:rPr>
        <w:t>Bjørnstad</w:t>
      </w:r>
      <w:proofErr w:type="spellEnd"/>
      <w:r w:rsidRPr="009565D7">
        <w:rPr>
          <w:rFonts w:ascii="Calibri" w:cs="Calibri"/>
        </w:rPr>
        <w:t xml:space="preserve">, O.N., </w:t>
      </w:r>
      <w:proofErr w:type="spellStart"/>
      <w:r w:rsidRPr="009565D7">
        <w:rPr>
          <w:rFonts w:ascii="Calibri" w:cs="Calibri"/>
        </w:rPr>
        <w:t>Kissler</w:t>
      </w:r>
      <w:proofErr w:type="spellEnd"/>
      <w:r w:rsidRPr="009565D7">
        <w:rPr>
          <w:rFonts w:ascii="Calibri" w:cs="Calibri"/>
        </w:rPr>
        <w:t xml:space="preserve">, S., Simonsen, L., Grenfell, B.T., and </w:t>
      </w:r>
      <w:proofErr w:type="spellStart"/>
      <w:r w:rsidRPr="009565D7">
        <w:rPr>
          <w:rFonts w:ascii="Calibri" w:cs="Calibri"/>
        </w:rPr>
        <w:t>Viboud</w:t>
      </w:r>
      <w:proofErr w:type="spellEnd"/>
      <w:r w:rsidRPr="009565D7">
        <w:rPr>
          <w:rFonts w:ascii="Calibri" w:cs="Calibri"/>
        </w:rPr>
        <w:t xml:space="preserve">, C. (2017). Human mobility and the spatial transmission of influenza in the United States. PLOS Computational Biology </w:t>
      </w:r>
      <w:r w:rsidRPr="009565D7">
        <w:rPr>
          <w:rFonts w:ascii="Calibri" w:cs="Calibri"/>
          <w:i/>
          <w:iCs/>
        </w:rPr>
        <w:t>13</w:t>
      </w:r>
      <w:r w:rsidRPr="009565D7">
        <w:rPr>
          <w:rFonts w:ascii="Calibri" w:cs="Calibri"/>
        </w:rPr>
        <w:t>, e1005382. 10.1371/journal.pcbi.1005382.</w:t>
      </w:r>
    </w:p>
    <w:p w14:paraId="11FE69AF" w14:textId="77777777" w:rsidR="009565D7" w:rsidRPr="009565D7" w:rsidRDefault="009565D7" w:rsidP="009565D7">
      <w:pPr>
        <w:pStyle w:val="Bibliography"/>
        <w:rPr>
          <w:rFonts w:ascii="Calibri" w:cs="Calibri"/>
        </w:rPr>
      </w:pPr>
      <w:r w:rsidRPr="009565D7">
        <w:rPr>
          <w:rFonts w:ascii="Calibri" w:cs="Calibri"/>
        </w:rPr>
        <w:t>6.</w:t>
      </w:r>
      <w:r w:rsidRPr="009565D7">
        <w:rPr>
          <w:rFonts w:ascii="Calibri" w:cs="Calibri"/>
        </w:rPr>
        <w:tab/>
        <w:t xml:space="preserve">Pitzer, V.E., </w:t>
      </w:r>
      <w:proofErr w:type="spellStart"/>
      <w:r w:rsidRPr="009565D7">
        <w:rPr>
          <w:rFonts w:ascii="Calibri" w:cs="Calibri"/>
        </w:rPr>
        <w:t>Viboud</w:t>
      </w:r>
      <w:proofErr w:type="spellEnd"/>
      <w:r w:rsidRPr="009565D7">
        <w:rPr>
          <w:rFonts w:ascii="Calibri" w:cs="Calibri"/>
        </w:rPr>
        <w:t xml:space="preserve">, C., Alonso, W.J., Wilcox, T., Metcalf, C.J., Steiner, C.A., Haynes, A.K., and Grenfell, B.T. (2015). Environmental Drivers of the Spatiotemporal Dynamics of Respiratory Syncytial Virus in the United States. PLOS Pathogens </w:t>
      </w:r>
      <w:r w:rsidRPr="009565D7">
        <w:rPr>
          <w:rFonts w:ascii="Calibri" w:cs="Calibri"/>
          <w:i/>
          <w:iCs/>
        </w:rPr>
        <w:t>11</w:t>
      </w:r>
      <w:r w:rsidRPr="009565D7">
        <w:rPr>
          <w:rFonts w:ascii="Calibri" w:cs="Calibri"/>
        </w:rPr>
        <w:t>, e1004591. 10.1371/journal.ppat.1004591.</w:t>
      </w:r>
    </w:p>
    <w:p w14:paraId="682927ED" w14:textId="77777777" w:rsidR="009565D7" w:rsidRPr="009565D7" w:rsidRDefault="009565D7" w:rsidP="009565D7">
      <w:pPr>
        <w:pStyle w:val="Bibliography"/>
        <w:rPr>
          <w:rFonts w:ascii="Calibri" w:cs="Calibri"/>
        </w:rPr>
      </w:pPr>
      <w:r w:rsidRPr="009565D7">
        <w:rPr>
          <w:rFonts w:ascii="Calibri" w:cs="Calibri"/>
        </w:rPr>
        <w:t>7.</w:t>
      </w:r>
      <w:r w:rsidRPr="009565D7">
        <w:rPr>
          <w:rFonts w:ascii="Calibri" w:cs="Calibri"/>
        </w:rPr>
        <w:tab/>
        <w:t xml:space="preserve">Loeb, M., Russell, M.L., Moss, L., Fonseca, K., Fox, J., Earn, D.J.D., Aoki, F., Horsman, G., Van </w:t>
      </w:r>
      <w:proofErr w:type="spellStart"/>
      <w:r w:rsidRPr="009565D7">
        <w:rPr>
          <w:rFonts w:ascii="Calibri" w:cs="Calibri"/>
        </w:rPr>
        <w:t>Caeseele</w:t>
      </w:r>
      <w:proofErr w:type="spellEnd"/>
      <w:r w:rsidRPr="009565D7">
        <w:rPr>
          <w:rFonts w:ascii="Calibri" w:cs="Calibri"/>
        </w:rPr>
        <w:t xml:space="preserve">, P., </w:t>
      </w:r>
      <w:proofErr w:type="spellStart"/>
      <w:r w:rsidRPr="009565D7">
        <w:rPr>
          <w:rFonts w:ascii="Calibri" w:cs="Calibri"/>
        </w:rPr>
        <w:t>Chokani</w:t>
      </w:r>
      <w:proofErr w:type="spellEnd"/>
      <w:r w:rsidRPr="009565D7">
        <w:rPr>
          <w:rFonts w:ascii="Calibri" w:cs="Calibri"/>
        </w:rPr>
        <w:t xml:space="preserve">, K., et al. (2010). Effect of Influenza Vaccination of Children on Infection Rates in Hutterite Communities: A Randomized Trial. JAMA </w:t>
      </w:r>
      <w:r w:rsidRPr="009565D7">
        <w:rPr>
          <w:rFonts w:ascii="Calibri" w:cs="Calibri"/>
          <w:i/>
          <w:iCs/>
        </w:rPr>
        <w:t>303</w:t>
      </w:r>
      <w:r w:rsidRPr="009565D7">
        <w:rPr>
          <w:rFonts w:ascii="Calibri" w:cs="Calibri"/>
        </w:rPr>
        <w:t>, 943–950. 10.1001/jama.2010.250.</w:t>
      </w:r>
    </w:p>
    <w:p w14:paraId="0DEDA8A2" w14:textId="77777777" w:rsidR="009565D7" w:rsidRPr="009565D7" w:rsidRDefault="009565D7" w:rsidP="009565D7">
      <w:pPr>
        <w:pStyle w:val="Bibliography"/>
        <w:rPr>
          <w:rFonts w:ascii="Calibri" w:cs="Calibri"/>
        </w:rPr>
      </w:pPr>
      <w:r w:rsidRPr="009565D7">
        <w:rPr>
          <w:rFonts w:ascii="Calibri" w:cs="Calibri"/>
        </w:rPr>
        <w:t>8.</w:t>
      </w:r>
      <w:r w:rsidRPr="009565D7">
        <w:rPr>
          <w:rFonts w:ascii="Calibri" w:cs="Calibri"/>
        </w:rPr>
        <w:tab/>
        <w:t xml:space="preserve">Real World Evidence | </w:t>
      </w:r>
      <w:proofErr w:type="spellStart"/>
      <w:r w:rsidRPr="009565D7">
        <w:rPr>
          <w:rFonts w:ascii="Calibri" w:cs="Calibri"/>
        </w:rPr>
        <w:t>Merative</w:t>
      </w:r>
      <w:proofErr w:type="spellEnd"/>
      <w:r w:rsidRPr="009565D7">
        <w:rPr>
          <w:rFonts w:ascii="Calibri" w:cs="Calibri"/>
        </w:rPr>
        <w:t xml:space="preserve"> https://www.merative.com/real-world-evidence.</w:t>
      </w:r>
    </w:p>
    <w:p w14:paraId="716B1A27" w14:textId="77777777" w:rsidR="009565D7" w:rsidRPr="009565D7" w:rsidRDefault="009565D7" w:rsidP="009565D7">
      <w:pPr>
        <w:pStyle w:val="Bibliography"/>
        <w:rPr>
          <w:rFonts w:ascii="Calibri" w:cs="Calibri"/>
        </w:rPr>
      </w:pPr>
      <w:r w:rsidRPr="009565D7">
        <w:rPr>
          <w:rFonts w:ascii="Calibri" w:cs="Calibri"/>
        </w:rPr>
        <w:t>9.</w:t>
      </w:r>
      <w:r w:rsidRPr="009565D7">
        <w:rPr>
          <w:rFonts w:ascii="Calibri" w:cs="Calibri"/>
        </w:rPr>
        <w:tab/>
        <w:t>Clinical Classifications Software (CCS) for ICD-10-PCS (beta version) https://hcup-us.ahrq.gov/toolssoftware/ccs10/ccs10.jsp.</w:t>
      </w:r>
    </w:p>
    <w:p w14:paraId="34D73910" w14:textId="77777777" w:rsidR="009565D7" w:rsidRPr="009565D7" w:rsidRDefault="009565D7" w:rsidP="009565D7">
      <w:pPr>
        <w:pStyle w:val="Bibliography"/>
        <w:rPr>
          <w:rFonts w:ascii="Calibri" w:cs="Calibri"/>
        </w:rPr>
      </w:pPr>
      <w:r w:rsidRPr="009565D7">
        <w:rPr>
          <w:rFonts w:ascii="Calibri" w:cs="Calibri"/>
        </w:rPr>
        <w:t>10.</w:t>
      </w:r>
      <w:r w:rsidRPr="009565D7">
        <w:rPr>
          <w:rFonts w:ascii="Calibri" w:cs="Calibri"/>
        </w:rPr>
        <w:tab/>
        <w:t xml:space="preserve">Shulman, S.T., </w:t>
      </w:r>
      <w:proofErr w:type="spellStart"/>
      <w:r w:rsidRPr="009565D7">
        <w:rPr>
          <w:rFonts w:ascii="Calibri" w:cs="Calibri"/>
        </w:rPr>
        <w:t>Bisno</w:t>
      </w:r>
      <w:proofErr w:type="spellEnd"/>
      <w:r w:rsidRPr="009565D7">
        <w:rPr>
          <w:rFonts w:ascii="Calibri" w:cs="Calibri"/>
        </w:rPr>
        <w:t xml:space="preserve">, A.L., Clegg, H.W., Gerber, M.A., Kaplan, E.L., Lee, G., Martin, J.M., and Van </w:t>
      </w:r>
      <w:proofErr w:type="spellStart"/>
      <w:r w:rsidRPr="009565D7">
        <w:rPr>
          <w:rFonts w:ascii="Calibri" w:cs="Calibri"/>
        </w:rPr>
        <w:t>Beneden</w:t>
      </w:r>
      <w:proofErr w:type="spellEnd"/>
      <w:r w:rsidRPr="009565D7">
        <w:rPr>
          <w:rFonts w:ascii="Calibri" w:cs="Calibri"/>
        </w:rPr>
        <w:t xml:space="preserve">, C. (2012). Clinical Practice Guideline for the Diagnosis and Management of Group </w:t>
      </w:r>
      <w:proofErr w:type="gramStart"/>
      <w:r w:rsidRPr="009565D7">
        <w:rPr>
          <w:rFonts w:ascii="Calibri" w:cs="Calibri"/>
        </w:rPr>
        <w:t>A</w:t>
      </w:r>
      <w:proofErr w:type="gramEnd"/>
      <w:r w:rsidRPr="009565D7">
        <w:rPr>
          <w:rFonts w:ascii="Calibri" w:cs="Calibri"/>
        </w:rPr>
        <w:t xml:space="preserve"> Streptococcal Pharyngitis: 2012 Update by the Infectious Diseases Society of America. Clinical Infectious Diseases </w:t>
      </w:r>
      <w:r w:rsidRPr="009565D7">
        <w:rPr>
          <w:rFonts w:ascii="Calibri" w:cs="Calibri"/>
          <w:i/>
          <w:iCs/>
        </w:rPr>
        <w:t>55</w:t>
      </w:r>
      <w:r w:rsidRPr="009565D7">
        <w:rPr>
          <w:rFonts w:ascii="Calibri" w:cs="Calibri"/>
        </w:rPr>
        <w:t>, e86–e102. 10.1093/</w:t>
      </w:r>
      <w:proofErr w:type="spellStart"/>
      <w:r w:rsidRPr="009565D7">
        <w:rPr>
          <w:rFonts w:ascii="Calibri" w:cs="Calibri"/>
        </w:rPr>
        <w:t>cid</w:t>
      </w:r>
      <w:proofErr w:type="spellEnd"/>
      <w:r w:rsidRPr="009565D7">
        <w:rPr>
          <w:rFonts w:ascii="Calibri" w:cs="Calibri"/>
        </w:rPr>
        <w:t>/cis629.</w:t>
      </w:r>
    </w:p>
    <w:p w14:paraId="3FB4EE0F" w14:textId="77777777" w:rsidR="009565D7" w:rsidRPr="009565D7" w:rsidRDefault="009565D7" w:rsidP="009565D7">
      <w:pPr>
        <w:pStyle w:val="Bibliography"/>
        <w:rPr>
          <w:rFonts w:ascii="Calibri" w:cs="Calibri"/>
        </w:rPr>
      </w:pPr>
      <w:r w:rsidRPr="009565D7">
        <w:rPr>
          <w:rFonts w:ascii="Calibri" w:cs="Calibri"/>
        </w:rPr>
        <w:lastRenderedPageBreak/>
        <w:t>11.</w:t>
      </w:r>
      <w:r w:rsidRPr="009565D7">
        <w:rPr>
          <w:rFonts w:ascii="Calibri" w:cs="Calibri"/>
        </w:rPr>
        <w:tab/>
        <w:t>Census Regions and Divisions of the United States.</w:t>
      </w:r>
    </w:p>
    <w:p w14:paraId="1B1D87B9" w14:textId="77777777" w:rsidR="009565D7" w:rsidRPr="009565D7" w:rsidRDefault="009565D7" w:rsidP="009565D7">
      <w:pPr>
        <w:pStyle w:val="Bibliography"/>
        <w:rPr>
          <w:rFonts w:ascii="Calibri" w:cs="Calibri"/>
        </w:rPr>
      </w:pPr>
      <w:r w:rsidRPr="009565D7">
        <w:rPr>
          <w:rFonts w:ascii="Calibri" w:cs="Calibri"/>
        </w:rPr>
        <w:t>12.</w:t>
      </w:r>
      <w:r w:rsidRPr="009565D7">
        <w:rPr>
          <w:rFonts w:ascii="Calibri" w:cs="Calibri"/>
        </w:rPr>
        <w:tab/>
        <w:t xml:space="preserve">Kyle Walker and Matt Herman (2023). </w:t>
      </w:r>
      <w:proofErr w:type="spellStart"/>
      <w:r w:rsidRPr="009565D7">
        <w:rPr>
          <w:rFonts w:ascii="Calibri" w:cs="Calibri"/>
        </w:rPr>
        <w:t>tidycensus</w:t>
      </w:r>
      <w:proofErr w:type="spellEnd"/>
      <w:r w:rsidRPr="009565D7">
        <w:rPr>
          <w:rFonts w:ascii="Calibri" w:cs="Calibri"/>
        </w:rPr>
        <w:t>: Load US Census Boundary and Attributable Data as "</w:t>
      </w:r>
      <w:proofErr w:type="spellStart"/>
      <w:r w:rsidRPr="009565D7">
        <w:rPr>
          <w:rFonts w:ascii="Calibri" w:cs="Calibri"/>
        </w:rPr>
        <w:t>tidyverse</w:t>
      </w:r>
      <w:proofErr w:type="spellEnd"/>
      <w:r w:rsidRPr="009565D7">
        <w:rPr>
          <w:rFonts w:ascii="Calibri" w:cs="Calibri"/>
        </w:rPr>
        <w:t>’ and ’sf’-Ready Data Frames. R package version 1.4.1, https://walker-data.com/tidycensus/.</w:t>
      </w:r>
    </w:p>
    <w:p w14:paraId="56EC889E" w14:textId="77777777" w:rsidR="009565D7" w:rsidRPr="009565D7" w:rsidRDefault="009565D7" w:rsidP="009565D7">
      <w:pPr>
        <w:pStyle w:val="Bibliography"/>
        <w:rPr>
          <w:rFonts w:ascii="Calibri" w:cs="Calibri"/>
        </w:rPr>
      </w:pPr>
      <w:r w:rsidRPr="009565D7">
        <w:rPr>
          <w:rFonts w:ascii="Calibri" w:cs="Calibri"/>
        </w:rPr>
        <w:t>13.</w:t>
      </w:r>
      <w:r w:rsidRPr="009565D7">
        <w:rPr>
          <w:rFonts w:ascii="Calibri" w:cs="Calibri"/>
        </w:rPr>
        <w:tab/>
        <w:t xml:space="preserve">Krieger, N. (2023). </w:t>
      </w:r>
      <w:proofErr w:type="spellStart"/>
      <w:r w:rsidRPr="009565D7">
        <w:rPr>
          <w:rFonts w:ascii="Calibri" w:cs="Calibri"/>
        </w:rPr>
        <w:t>USpopcenters</w:t>
      </w:r>
      <w:proofErr w:type="spellEnd"/>
      <w:r w:rsidRPr="009565D7">
        <w:rPr>
          <w:rFonts w:ascii="Calibri" w:cs="Calibri"/>
        </w:rPr>
        <w:t>: United States Centers of Population (Centroids). Version 0.2.0.</w:t>
      </w:r>
    </w:p>
    <w:p w14:paraId="4B41E905" w14:textId="77777777" w:rsidR="009565D7" w:rsidRPr="009565D7" w:rsidRDefault="009565D7" w:rsidP="009565D7">
      <w:pPr>
        <w:pStyle w:val="Bibliography"/>
        <w:rPr>
          <w:rFonts w:ascii="Calibri" w:cs="Calibri"/>
        </w:rPr>
      </w:pPr>
      <w:r w:rsidRPr="009565D7">
        <w:rPr>
          <w:rFonts w:ascii="Calibri" w:cs="Calibri"/>
        </w:rPr>
        <w:t>14.</w:t>
      </w:r>
      <w:r w:rsidRPr="009565D7">
        <w:rPr>
          <w:rFonts w:ascii="Calibri" w:cs="Calibri"/>
        </w:rPr>
        <w:tab/>
        <w:t>Bureau, U.C. Centers of Population. Census.gov. https://www.census.gov/geographies/reference-files/time-series/geo/centers-population.html.</w:t>
      </w:r>
    </w:p>
    <w:p w14:paraId="3A953391" w14:textId="77777777" w:rsidR="009565D7" w:rsidRPr="009565D7" w:rsidRDefault="009565D7" w:rsidP="009565D7">
      <w:pPr>
        <w:pStyle w:val="Bibliography"/>
        <w:rPr>
          <w:rFonts w:ascii="Calibri" w:cs="Calibri"/>
        </w:rPr>
      </w:pPr>
      <w:r w:rsidRPr="009565D7">
        <w:rPr>
          <w:rFonts w:ascii="Calibri" w:cs="Calibri"/>
        </w:rPr>
        <w:t>15.</w:t>
      </w:r>
      <w:r w:rsidRPr="009565D7">
        <w:rPr>
          <w:rFonts w:ascii="Calibri" w:cs="Calibri"/>
        </w:rPr>
        <w:tab/>
        <w:t>Drew DeSilver (2019). “Back to school” means anytime from late July to after Labor Day, depending on where in the U.S. you live. Pew Research Center. https://www.pewresearch.org/short-reads/2019/08/14/back-to-school-dates-u-s/.</w:t>
      </w:r>
    </w:p>
    <w:p w14:paraId="08E817D9" w14:textId="77777777" w:rsidR="009565D7" w:rsidRPr="009565D7" w:rsidRDefault="009565D7" w:rsidP="009565D7">
      <w:pPr>
        <w:pStyle w:val="Bibliography"/>
        <w:rPr>
          <w:rFonts w:ascii="Calibri" w:cs="Calibri"/>
        </w:rPr>
      </w:pPr>
      <w:r w:rsidRPr="009565D7">
        <w:rPr>
          <w:rFonts w:ascii="Calibri" w:cs="Calibri"/>
        </w:rPr>
        <w:t>16.</w:t>
      </w:r>
      <w:r w:rsidRPr="009565D7">
        <w:rPr>
          <w:rFonts w:ascii="Calibri" w:cs="Calibri"/>
        </w:rPr>
        <w:tab/>
      </w:r>
      <w:proofErr w:type="spellStart"/>
      <w:r w:rsidRPr="009565D7">
        <w:rPr>
          <w:rFonts w:ascii="Calibri" w:cs="Calibri"/>
        </w:rPr>
        <w:t>Danchin</w:t>
      </w:r>
      <w:proofErr w:type="spellEnd"/>
      <w:r w:rsidRPr="009565D7">
        <w:rPr>
          <w:rFonts w:ascii="Calibri" w:cs="Calibri"/>
        </w:rPr>
        <w:t xml:space="preserve">, M.H., Rogers, S., Kelpie, L., Selvaraj, G., Curtis, N., Carlin, J.B., Nolan, T.M., and </w:t>
      </w:r>
      <w:proofErr w:type="spellStart"/>
      <w:r w:rsidRPr="009565D7">
        <w:rPr>
          <w:rFonts w:ascii="Calibri" w:cs="Calibri"/>
        </w:rPr>
        <w:t>Carapetis</w:t>
      </w:r>
      <w:proofErr w:type="spellEnd"/>
      <w:r w:rsidRPr="009565D7">
        <w:rPr>
          <w:rFonts w:ascii="Calibri" w:cs="Calibri"/>
        </w:rPr>
        <w:t xml:space="preserve">, J.R. (2007). Burden of acute sore throat and group A streptococcal pharyngitis in school-aged children and their families in Australia. Pediatrics </w:t>
      </w:r>
      <w:r w:rsidRPr="009565D7">
        <w:rPr>
          <w:rFonts w:ascii="Calibri" w:cs="Calibri"/>
          <w:i/>
          <w:iCs/>
        </w:rPr>
        <w:t>120</w:t>
      </w:r>
      <w:r w:rsidRPr="009565D7">
        <w:rPr>
          <w:rFonts w:ascii="Calibri" w:cs="Calibri"/>
        </w:rPr>
        <w:t>, 950–957. 10.1542/peds.2006-3368.</w:t>
      </w:r>
    </w:p>
    <w:p w14:paraId="4AE78EF6" w14:textId="77777777" w:rsidR="009565D7" w:rsidRPr="009565D7" w:rsidRDefault="009565D7" w:rsidP="009565D7">
      <w:pPr>
        <w:pStyle w:val="Bibliography"/>
        <w:rPr>
          <w:rFonts w:ascii="Calibri" w:cs="Calibri"/>
        </w:rPr>
      </w:pPr>
      <w:r w:rsidRPr="009565D7">
        <w:rPr>
          <w:rFonts w:ascii="Calibri" w:cs="Calibri"/>
        </w:rPr>
        <w:t>17.</w:t>
      </w:r>
      <w:r w:rsidRPr="009565D7">
        <w:rPr>
          <w:rFonts w:ascii="Calibri" w:cs="Calibri"/>
        </w:rPr>
        <w:tab/>
        <w:t xml:space="preserve">Quinn, S.C., and Kumar, S. (2014). Health Inequalities and Infectious Disease Epidemics: A Challenge for Global Health Security. </w:t>
      </w:r>
      <w:proofErr w:type="spellStart"/>
      <w:r w:rsidRPr="009565D7">
        <w:rPr>
          <w:rFonts w:ascii="Calibri" w:cs="Calibri"/>
        </w:rPr>
        <w:t>Biosecur</w:t>
      </w:r>
      <w:proofErr w:type="spellEnd"/>
      <w:r w:rsidRPr="009565D7">
        <w:rPr>
          <w:rFonts w:ascii="Calibri" w:cs="Calibri"/>
        </w:rPr>
        <w:t xml:space="preserve"> Bioterror </w:t>
      </w:r>
      <w:r w:rsidRPr="009565D7">
        <w:rPr>
          <w:rFonts w:ascii="Calibri" w:cs="Calibri"/>
          <w:i/>
          <w:iCs/>
        </w:rPr>
        <w:t>12</w:t>
      </w:r>
      <w:r w:rsidRPr="009565D7">
        <w:rPr>
          <w:rFonts w:ascii="Calibri" w:cs="Calibri"/>
        </w:rPr>
        <w:t>, 263–273. 10.1089/bsp.2014.0032.</w:t>
      </w:r>
    </w:p>
    <w:p w14:paraId="306456E0" w14:textId="77777777" w:rsidR="009565D7" w:rsidRPr="009565D7" w:rsidRDefault="009565D7" w:rsidP="009565D7">
      <w:pPr>
        <w:pStyle w:val="Bibliography"/>
        <w:rPr>
          <w:rFonts w:ascii="Calibri" w:cs="Calibri"/>
        </w:rPr>
      </w:pPr>
      <w:r w:rsidRPr="009565D7">
        <w:rPr>
          <w:rFonts w:ascii="Calibri" w:cs="Calibri"/>
        </w:rPr>
        <w:t>18.</w:t>
      </w:r>
      <w:r w:rsidRPr="009565D7">
        <w:rPr>
          <w:rFonts w:ascii="Calibri" w:cs="Calibri"/>
        </w:rPr>
        <w:tab/>
        <w:t xml:space="preserve">Chow, E.J., </w:t>
      </w:r>
      <w:proofErr w:type="spellStart"/>
      <w:r w:rsidRPr="009565D7">
        <w:rPr>
          <w:rFonts w:ascii="Calibri" w:cs="Calibri"/>
        </w:rPr>
        <w:t>Uyeki</w:t>
      </w:r>
      <w:proofErr w:type="spellEnd"/>
      <w:r w:rsidRPr="009565D7">
        <w:rPr>
          <w:rFonts w:ascii="Calibri" w:cs="Calibri"/>
        </w:rPr>
        <w:t xml:space="preserve">, T.M., and Chu, H.Y. (2023). The effects of the COVID-19 pandemic on community respiratory virus activity. Nat Rev </w:t>
      </w:r>
      <w:proofErr w:type="spellStart"/>
      <w:r w:rsidRPr="009565D7">
        <w:rPr>
          <w:rFonts w:ascii="Calibri" w:cs="Calibri"/>
        </w:rPr>
        <w:t>Microbiol</w:t>
      </w:r>
      <w:proofErr w:type="spellEnd"/>
      <w:r w:rsidRPr="009565D7">
        <w:rPr>
          <w:rFonts w:ascii="Calibri" w:cs="Calibri"/>
        </w:rPr>
        <w:t xml:space="preserve"> </w:t>
      </w:r>
      <w:r w:rsidRPr="009565D7">
        <w:rPr>
          <w:rFonts w:ascii="Calibri" w:cs="Calibri"/>
          <w:i/>
          <w:iCs/>
        </w:rPr>
        <w:t>21</w:t>
      </w:r>
      <w:r w:rsidRPr="009565D7">
        <w:rPr>
          <w:rFonts w:ascii="Calibri" w:cs="Calibri"/>
        </w:rPr>
        <w:t>, 195–210. 10.1038/s41579-022-00807-9.</w:t>
      </w:r>
    </w:p>
    <w:p w14:paraId="14658B3F" w14:textId="77777777" w:rsidR="009565D7" w:rsidRPr="009565D7" w:rsidRDefault="009565D7" w:rsidP="009565D7">
      <w:pPr>
        <w:pStyle w:val="Bibliography"/>
        <w:rPr>
          <w:rFonts w:ascii="Calibri" w:cs="Calibri"/>
        </w:rPr>
      </w:pPr>
      <w:r w:rsidRPr="009565D7">
        <w:rPr>
          <w:rFonts w:ascii="Calibri" w:cs="Calibri"/>
        </w:rPr>
        <w:t>19.</w:t>
      </w:r>
      <w:r w:rsidRPr="009565D7">
        <w:rPr>
          <w:rFonts w:ascii="Calibri" w:cs="Calibri"/>
        </w:rPr>
        <w:tab/>
        <w:t>Streptococcus Disease, Invasive, Group A (GAS) (Streptococcus pyogenes) 1995 Case Definition | CDC (2022). https://ndc.services.cdc.gov/case-definitions/streptococcus-disease-invasive-group-a-1995/.</w:t>
      </w:r>
    </w:p>
    <w:p w14:paraId="169BA863" w14:textId="77777777" w:rsidR="009565D7" w:rsidRPr="009565D7" w:rsidRDefault="009565D7" w:rsidP="009565D7">
      <w:pPr>
        <w:pStyle w:val="Bibliography"/>
        <w:rPr>
          <w:rFonts w:ascii="Calibri" w:cs="Calibri"/>
        </w:rPr>
      </w:pPr>
      <w:r w:rsidRPr="009565D7">
        <w:rPr>
          <w:rFonts w:ascii="Calibri" w:cs="Calibri"/>
        </w:rPr>
        <w:t>20.</w:t>
      </w:r>
      <w:r w:rsidRPr="009565D7">
        <w:rPr>
          <w:rFonts w:ascii="Calibri" w:cs="Calibri"/>
        </w:rPr>
        <w:tab/>
        <w:t xml:space="preserve">Nelson, G.E., </w:t>
      </w:r>
      <w:proofErr w:type="spellStart"/>
      <w:r w:rsidRPr="009565D7">
        <w:rPr>
          <w:rFonts w:ascii="Calibri" w:cs="Calibri"/>
        </w:rPr>
        <w:t>Pondo</w:t>
      </w:r>
      <w:proofErr w:type="spellEnd"/>
      <w:r w:rsidRPr="009565D7">
        <w:rPr>
          <w:rFonts w:ascii="Calibri" w:cs="Calibri"/>
        </w:rPr>
        <w:t xml:space="preserve">, T., Toews, K.-A., Farley, M.M., </w:t>
      </w:r>
      <w:proofErr w:type="spellStart"/>
      <w:r w:rsidRPr="009565D7">
        <w:rPr>
          <w:rFonts w:ascii="Calibri" w:cs="Calibri"/>
        </w:rPr>
        <w:t>Lindegren</w:t>
      </w:r>
      <w:proofErr w:type="spellEnd"/>
      <w:r w:rsidRPr="009565D7">
        <w:rPr>
          <w:rFonts w:ascii="Calibri" w:cs="Calibri"/>
        </w:rPr>
        <w:t xml:space="preserve">, M.L., </w:t>
      </w:r>
      <w:proofErr w:type="spellStart"/>
      <w:r w:rsidRPr="009565D7">
        <w:rPr>
          <w:rFonts w:ascii="Calibri" w:cs="Calibri"/>
        </w:rPr>
        <w:t>Lynfield</w:t>
      </w:r>
      <w:proofErr w:type="spellEnd"/>
      <w:r w:rsidRPr="009565D7">
        <w:rPr>
          <w:rFonts w:ascii="Calibri" w:cs="Calibri"/>
        </w:rPr>
        <w:t xml:space="preserve">, R., Aragon, D., </w:t>
      </w:r>
      <w:proofErr w:type="spellStart"/>
      <w:r w:rsidRPr="009565D7">
        <w:rPr>
          <w:rFonts w:ascii="Calibri" w:cs="Calibri"/>
        </w:rPr>
        <w:t>Zansky</w:t>
      </w:r>
      <w:proofErr w:type="spellEnd"/>
      <w:r w:rsidRPr="009565D7">
        <w:rPr>
          <w:rFonts w:ascii="Calibri" w:cs="Calibri"/>
        </w:rPr>
        <w:t xml:space="preserve">, S.M., Watt, J.P., </w:t>
      </w:r>
      <w:proofErr w:type="spellStart"/>
      <w:r w:rsidRPr="009565D7">
        <w:rPr>
          <w:rFonts w:ascii="Calibri" w:cs="Calibri"/>
        </w:rPr>
        <w:t>Cieslak</w:t>
      </w:r>
      <w:proofErr w:type="spellEnd"/>
      <w:r w:rsidRPr="009565D7">
        <w:rPr>
          <w:rFonts w:ascii="Calibri" w:cs="Calibri"/>
        </w:rPr>
        <w:t xml:space="preserve">, P.R., et al. (2016). Epidemiology of Invasive Group </w:t>
      </w:r>
      <w:proofErr w:type="gramStart"/>
      <w:r w:rsidRPr="009565D7">
        <w:rPr>
          <w:rFonts w:ascii="Calibri" w:cs="Calibri"/>
        </w:rPr>
        <w:t>A</w:t>
      </w:r>
      <w:proofErr w:type="gramEnd"/>
      <w:r w:rsidRPr="009565D7">
        <w:rPr>
          <w:rFonts w:ascii="Calibri" w:cs="Calibri"/>
        </w:rPr>
        <w:t xml:space="preserve"> Streptococcal Infections in the United States, 2005–2012. Clin Infect Dis </w:t>
      </w:r>
      <w:r w:rsidRPr="009565D7">
        <w:rPr>
          <w:rFonts w:ascii="Calibri" w:cs="Calibri"/>
          <w:i/>
          <w:iCs/>
        </w:rPr>
        <w:t>63</w:t>
      </w:r>
      <w:r w:rsidRPr="009565D7">
        <w:rPr>
          <w:rFonts w:ascii="Calibri" w:cs="Calibri"/>
        </w:rPr>
        <w:t>, 478–486. 10.1093/</w:t>
      </w:r>
      <w:proofErr w:type="spellStart"/>
      <w:r w:rsidRPr="009565D7">
        <w:rPr>
          <w:rFonts w:ascii="Calibri" w:cs="Calibri"/>
        </w:rPr>
        <w:t>cid</w:t>
      </w:r>
      <w:proofErr w:type="spellEnd"/>
      <w:r w:rsidRPr="009565D7">
        <w:rPr>
          <w:rFonts w:ascii="Calibri" w:cs="Calibri"/>
        </w:rPr>
        <w:t>/ciw248.</w:t>
      </w:r>
    </w:p>
    <w:p w14:paraId="6C978FCA" w14:textId="77777777" w:rsidR="009565D7" w:rsidRPr="009565D7" w:rsidRDefault="009565D7" w:rsidP="009565D7">
      <w:pPr>
        <w:pStyle w:val="Bibliography"/>
        <w:rPr>
          <w:rFonts w:ascii="Calibri" w:cs="Calibri"/>
        </w:rPr>
      </w:pPr>
      <w:r w:rsidRPr="009565D7">
        <w:rPr>
          <w:rFonts w:ascii="Calibri" w:cs="Calibri"/>
        </w:rPr>
        <w:t>21.</w:t>
      </w:r>
      <w:r w:rsidRPr="009565D7">
        <w:rPr>
          <w:rFonts w:ascii="Calibri" w:cs="Calibri"/>
        </w:rPr>
        <w:tab/>
        <w:t xml:space="preserve">Increase in Invasive Group </w:t>
      </w:r>
      <w:proofErr w:type="gramStart"/>
      <w:r w:rsidRPr="009565D7">
        <w:rPr>
          <w:rFonts w:ascii="Calibri" w:cs="Calibri"/>
        </w:rPr>
        <w:t>A</w:t>
      </w:r>
      <w:proofErr w:type="gramEnd"/>
      <w:r w:rsidRPr="009565D7">
        <w:rPr>
          <w:rFonts w:ascii="Calibri" w:cs="Calibri"/>
        </w:rPr>
        <w:t xml:space="preserve"> Strep Infections, 2022-2023 | CDC (2023). https://www.cdc.gov/groupastrep/igas-infections-investigation.html.</w:t>
      </w:r>
    </w:p>
    <w:p w14:paraId="5746262F" w14:textId="3A8BDAA1" w:rsidR="009C3F5E" w:rsidRDefault="00A41B81" w:rsidP="009C3F5E">
      <w:pPr>
        <w:rPr>
          <w:b/>
          <w:bCs/>
        </w:rPr>
      </w:pPr>
      <w:r>
        <w:rPr>
          <w:rFonts w:ascii="Calibri" w:cs="Calibri"/>
        </w:rPr>
        <w:fldChar w:fldCharType="end"/>
      </w:r>
    </w:p>
    <w:p w14:paraId="75F8526B" w14:textId="77777777" w:rsidR="00146ED1" w:rsidRDefault="00146ED1">
      <w:pPr>
        <w:rPr>
          <w:b/>
          <w:bCs/>
        </w:rPr>
      </w:pPr>
    </w:p>
    <w:p w14:paraId="4C6E5C2C" w14:textId="77777777" w:rsidR="00B56D0B" w:rsidRDefault="00B56D0B">
      <w:pPr>
        <w:rPr>
          <w:b/>
          <w:bCs/>
        </w:rPr>
      </w:pPr>
    </w:p>
    <w:p w14:paraId="759AE2AF" w14:textId="77777777" w:rsidR="002D71EA" w:rsidRDefault="002D71EA">
      <w:pPr>
        <w:rPr>
          <w:b/>
          <w:bCs/>
        </w:rPr>
      </w:pPr>
    </w:p>
    <w:p w14:paraId="2A004063" w14:textId="77777777" w:rsidR="002D71EA" w:rsidRDefault="002D71EA">
      <w:pPr>
        <w:rPr>
          <w:b/>
          <w:bCs/>
        </w:rPr>
      </w:pPr>
    </w:p>
    <w:p w14:paraId="0831D6E8" w14:textId="7B0E2A71" w:rsidR="004E4487" w:rsidRDefault="003E07F8">
      <w:pPr>
        <w:rPr>
          <w:b/>
          <w:bCs/>
        </w:rPr>
      </w:pPr>
      <w:r>
        <w:rPr>
          <w:b/>
          <w:bCs/>
        </w:rPr>
        <w:t>SUPPLEMENTAL MATERIALS</w:t>
      </w:r>
    </w:p>
    <w:p w14:paraId="5F9C25A4" w14:textId="1196BEA4" w:rsidR="00AF5D07" w:rsidRDefault="00091437">
      <w:pPr>
        <w:rPr>
          <w:b/>
          <w:bCs/>
        </w:rPr>
      </w:pPr>
      <w:r>
        <w:rPr>
          <w:b/>
          <w:bCs/>
        </w:rPr>
        <w:t xml:space="preserve">All code available at </w:t>
      </w:r>
      <w:hyperlink r:id="rId16" w:history="1">
        <w:r w:rsidR="00F908B4" w:rsidRPr="001303A9">
          <w:rPr>
            <w:rStyle w:val="Hyperlink"/>
            <w:b/>
            <w:bCs/>
          </w:rPr>
          <w:t>https://github.com/gradlab/StrepPharyngitis.git</w:t>
        </w:r>
      </w:hyperlink>
      <w:r w:rsidR="00F908B4">
        <w:rPr>
          <w:b/>
          <w:bCs/>
        </w:rPr>
        <w:t xml:space="preserve"> </w:t>
      </w:r>
    </w:p>
    <w:p w14:paraId="613712D8" w14:textId="77777777" w:rsidR="00625BCD" w:rsidRDefault="00625BCD">
      <w:pPr>
        <w:rPr>
          <w:b/>
          <w:bCs/>
        </w:rPr>
      </w:pPr>
    </w:p>
    <w:p w14:paraId="43FE402C" w14:textId="77777777" w:rsidR="00625BCD" w:rsidRDefault="00625BCD">
      <w:pPr>
        <w:rPr>
          <w:b/>
          <w:bCs/>
        </w:rPr>
      </w:pPr>
    </w:p>
    <w:p w14:paraId="29EF38F2" w14:textId="72D91BAB" w:rsidR="00625BCD" w:rsidRDefault="00625BCD">
      <w:pPr>
        <w:rPr>
          <w:b/>
          <w:bCs/>
        </w:rPr>
      </w:pPr>
      <w:r>
        <w:rPr>
          <w:b/>
          <w:bCs/>
        </w:rPr>
        <w:t xml:space="preserve">Supplementary Text: </w:t>
      </w:r>
    </w:p>
    <w:p w14:paraId="00F01F86" w14:textId="341E7C51" w:rsidR="00625BCD" w:rsidRPr="00C47673" w:rsidRDefault="00C47673">
      <w:pPr>
        <w:rPr>
          <w:i/>
          <w:iCs/>
        </w:rPr>
      </w:pPr>
      <w:r w:rsidRPr="00C47673">
        <w:rPr>
          <w:i/>
          <w:iCs/>
        </w:rPr>
        <w:t>Sinusoid model details</w:t>
      </w:r>
    </w:p>
    <w:p w14:paraId="0A844FA7" w14:textId="77777777" w:rsidR="00C47673" w:rsidRPr="00BE2C85" w:rsidRDefault="00C47673" w:rsidP="00C47673">
      <w:r>
        <w:t xml:space="preserve">The phase </w:t>
      </w:r>
      <m:oMath>
        <m:r>
          <w:rPr>
            <w:rFonts w:ascii="Cambria Math" w:eastAsiaTheme="minorEastAsia" w:hAnsi="Cambria Math"/>
            <w:lang w:val="el-GR"/>
          </w:rPr>
          <m:t>φ</m:t>
        </m:r>
      </m:oMath>
      <w:r w:rsidRPr="001B373F">
        <w:t xml:space="preserve"> </w:t>
      </w:r>
      <w:r>
        <w:t>represents the month during which the peak in visits occurred, which is 6 months before and after the month with the minimum number of visits according to sinusoid structure with a 12-month period. We mapped months to integers by taking the phase modulo 12. Taking each integer value to be the first day of the specified month (e.g., 1 is January 1</w:t>
      </w:r>
      <w:r w:rsidRPr="00D75ACA">
        <w:rPr>
          <w:vertAlign w:val="superscript"/>
        </w:rPr>
        <w:t>st</w:t>
      </w:r>
      <w:r>
        <w:t xml:space="preserve">), the phases fell between 0-11.99 where 0 is the first day of December and 11.99 is the last day of November. </w:t>
      </w:r>
    </w:p>
    <w:p w14:paraId="10F06967" w14:textId="77777777" w:rsidR="00C47673" w:rsidRDefault="00C47673" w:rsidP="00C47673">
      <w:pPr>
        <w:rPr>
          <w:b/>
          <w:bCs/>
        </w:rPr>
      </w:pPr>
    </w:p>
    <w:p w14:paraId="72083C94" w14:textId="77777777" w:rsidR="00C47673" w:rsidRDefault="00C47673" w:rsidP="00C47673">
      <w:r>
        <w:t>Confidence regions for the sinusoidal fits were calculated via bootstrapping to obtain a conservative confidence region estimate: 1000 samples were drawn from normal distributions centered around each of the 3 fitted sinusoid parameters (amplitude, phase, and offset) and with standard deviation equal to the standard error estimated by the model for each parameter. Sinusoids were generated using each of the 1000 sets of 3 bootstrapped parameters. Bounds for the 95% confidence regions of the mean visits per 1000 people in each month were then extracted as the 2.5</w:t>
      </w:r>
      <w:r w:rsidRPr="001B373F">
        <w:rPr>
          <w:vertAlign w:val="superscript"/>
        </w:rPr>
        <w:t>th</w:t>
      </w:r>
      <w:r>
        <w:t xml:space="preserve"> and 97.5</w:t>
      </w:r>
      <w:r w:rsidRPr="001B373F">
        <w:rPr>
          <w:vertAlign w:val="superscript"/>
        </w:rPr>
        <w:t>th</w:t>
      </w:r>
      <w:r>
        <w:t xml:space="preserve"> quantiles across this set of 1000 generated sinusoids. </w:t>
      </w:r>
    </w:p>
    <w:p w14:paraId="2EF65392" w14:textId="77777777" w:rsidR="00C47673" w:rsidRDefault="00C47673" w:rsidP="00C47673"/>
    <w:p w14:paraId="47FF2360" w14:textId="0F80DB1A" w:rsidR="00C47673" w:rsidRDefault="00C47673" w:rsidP="00C47673">
      <w:pPr>
        <w:rPr>
          <w:i/>
          <w:iCs/>
        </w:rPr>
      </w:pPr>
      <w:r>
        <w:rPr>
          <w:i/>
          <w:iCs/>
        </w:rPr>
        <w:t xml:space="preserve">Pearson correlation confidence interval </w:t>
      </w:r>
    </w:p>
    <w:p w14:paraId="4ECE8EE7" w14:textId="77777777" w:rsidR="00C47673" w:rsidRDefault="00C47673" w:rsidP="00C47673">
      <w:r>
        <w:t xml:space="preserve">The confidence interval of the correlation coefficient was calculated via bootstrapping; 9 samples were randomly drawn with replacement from each subregion and averaged to get a bootstrapped mean minimum visit date in each subregion or state 1000 times. Similarly, the number of samples corresponding to the number of counties </w:t>
      </w:r>
      <w:proofErr w:type="gramStart"/>
      <w:r>
        <w:t>in a given</w:t>
      </w:r>
      <w:proofErr w:type="gramEnd"/>
      <w:r>
        <w:t xml:space="preserve"> state or subregion were drawn from the dataset of school starts with replacement and averaged to get a bootstrap mean school start date in each subregion or state 1000 times. These 1000 bootstrapped mean vectors were then correlated with one another using Pearson’s correlation coefficient, and the 2.5</w:t>
      </w:r>
      <w:r w:rsidRPr="005D3ACE">
        <w:rPr>
          <w:vertAlign w:val="superscript"/>
        </w:rPr>
        <w:t>th</w:t>
      </w:r>
      <w:r>
        <w:t>, 50</w:t>
      </w:r>
      <w:r w:rsidRPr="005D3ACE">
        <w:rPr>
          <w:vertAlign w:val="superscript"/>
        </w:rPr>
        <w:t>th</w:t>
      </w:r>
      <w:r>
        <w:t>, and 97.5</w:t>
      </w:r>
      <w:r w:rsidRPr="005D3ACE">
        <w:rPr>
          <w:vertAlign w:val="superscript"/>
        </w:rPr>
        <w:t>th</w:t>
      </w:r>
      <w:r>
        <w:t xml:space="preserve"> percentiles were taken to get the average correlation and 95% confidence interval.</w:t>
      </w:r>
    </w:p>
    <w:p w14:paraId="1C1A5BC0" w14:textId="77777777" w:rsidR="00C47673" w:rsidRPr="00C47673" w:rsidRDefault="00C47673" w:rsidP="00C47673"/>
    <w:p w14:paraId="3B106E94" w14:textId="77777777" w:rsidR="00C47673" w:rsidRPr="00C47673" w:rsidRDefault="00C47673"/>
    <w:p w14:paraId="637B26A7" w14:textId="77777777" w:rsidR="00625BCD" w:rsidRDefault="00625BCD">
      <w:pPr>
        <w:rPr>
          <w:b/>
          <w:bCs/>
        </w:rPr>
      </w:pPr>
    </w:p>
    <w:p w14:paraId="0086FAAB" w14:textId="77777777" w:rsidR="00625BCD" w:rsidRDefault="00625BCD">
      <w:pPr>
        <w:rPr>
          <w:b/>
          <w:bCs/>
        </w:rPr>
      </w:pPr>
    </w:p>
    <w:p w14:paraId="5485B771" w14:textId="77777777" w:rsidR="00AB3CF2" w:rsidRDefault="00AB3CF2">
      <w:pPr>
        <w:rPr>
          <w:b/>
          <w:bCs/>
        </w:rPr>
      </w:pPr>
    </w:p>
    <w:p w14:paraId="5E2606A3" w14:textId="77777777" w:rsidR="002D71EA" w:rsidRDefault="002D71EA">
      <w:pPr>
        <w:rPr>
          <w:b/>
          <w:bCs/>
        </w:rPr>
      </w:pPr>
    </w:p>
    <w:p w14:paraId="5184FD5B" w14:textId="77777777" w:rsidR="002D71EA" w:rsidRDefault="002D71EA">
      <w:pPr>
        <w:rPr>
          <w:b/>
          <w:bCs/>
        </w:rPr>
      </w:pPr>
    </w:p>
    <w:p w14:paraId="3D7103DE" w14:textId="77777777" w:rsidR="002D71EA" w:rsidRDefault="002D71EA">
      <w:pPr>
        <w:rPr>
          <w:b/>
          <w:bCs/>
        </w:rPr>
      </w:pPr>
    </w:p>
    <w:p w14:paraId="548A6BEB" w14:textId="77777777" w:rsidR="002D71EA" w:rsidRDefault="002D71EA">
      <w:pPr>
        <w:rPr>
          <w:b/>
          <w:bCs/>
        </w:rPr>
      </w:pPr>
    </w:p>
    <w:p w14:paraId="1F4DFCB9" w14:textId="77777777" w:rsidR="002D71EA" w:rsidRDefault="002D71EA">
      <w:pPr>
        <w:rPr>
          <w:b/>
          <w:bCs/>
        </w:rPr>
      </w:pPr>
    </w:p>
    <w:p w14:paraId="473CCCEB" w14:textId="77777777" w:rsidR="002D71EA" w:rsidRDefault="002D71EA">
      <w:pPr>
        <w:rPr>
          <w:b/>
          <w:bCs/>
        </w:rPr>
      </w:pPr>
    </w:p>
    <w:p w14:paraId="1C2BA35F" w14:textId="77777777" w:rsidR="002D71EA" w:rsidRPr="003E07F8" w:rsidRDefault="002D71EA">
      <w:pPr>
        <w:rPr>
          <w:b/>
          <w:bCs/>
        </w:rPr>
      </w:pP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4B4E996A" w14:textId="77777777" w:rsidR="00FE1201" w:rsidRDefault="00FE1201" w:rsidP="00385300">
      <w:pPr>
        <w:rPr>
          <w:b/>
          <w:bCs/>
        </w:rPr>
      </w:pPr>
    </w:p>
    <w:p w14:paraId="1056D3D6" w14:textId="77777777" w:rsidR="00194B8C" w:rsidRDefault="00194B8C" w:rsidP="00385300">
      <w:pPr>
        <w:rPr>
          <w:b/>
          <w:bCs/>
        </w:rPr>
      </w:pPr>
    </w:p>
    <w:p w14:paraId="1C292840" w14:textId="77777777" w:rsidR="00194B8C" w:rsidRDefault="00194B8C" w:rsidP="00385300">
      <w:pPr>
        <w:rPr>
          <w:b/>
          <w:bCs/>
        </w:rPr>
      </w:pPr>
    </w:p>
    <w:p w14:paraId="471966F5" w14:textId="77777777" w:rsidR="00194B8C" w:rsidRDefault="00194B8C" w:rsidP="00385300">
      <w:pPr>
        <w:rPr>
          <w:b/>
          <w:bCs/>
        </w:rPr>
      </w:pPr>
    </w:p>
    <w:p w14:paraId="649F2818" w14:textId="77777777" w:rsidR="00194B8C" w:rsidRDefault="00194B8C" w:rsidP="00385300">
      <w:pPr>
        <w:rPr>
          <w:b/>
          <w:bCs/>
        </w:rPr>
      </w:pPr>
    </w:p>
    <w:p w14:paraId="2BAFB5C0" w14:textId="77777777" w:rsidR="00194B8C" w:rsidRDefault="00194B8C" w:rsidP="00385300">
      <w:pPr>
        <w:rPr>
          <w:b/>
          <w:bCs/>
        </w:rPr>
      </w:pPr>
    </w:p>
    <w:p w14:paraId="12C02B6F" w14:textId="77777777" w:rsidR="00194B8C" w:rsidRDefault="00194B8C" w:rsidP="00385300">
      <w:pPr>
        <w:rPr>
          <w:b/>
          <w:bCs/>
        </w:rPr>
      </w:pPr>
    </w:p>
    <w:p w14:paraId="1DFDBEEB" w14:textId="77777777" w:rsidR="00194B8C" w:rsidRDefault="00194B8C" w:rsidP="00385300">
      <w:pPr>
        <w:rPr>
          <w:b/>
          <w:bCs/>
        </w:rPr>
      </w:pPr>
    </w:p>
    <w:p w14:paraId="29B0C216" w14:textId="77777777" w:rsidR="00194B8C" w:rsidRDefault="00194B8C" w:rsidP="00385300">
      <w:pPr>
        <w:rPr>
          <w:b/>
          <w:bCs/>
        </w:rPr>
      </w:pPr>
    </w:p>
    <w:p w14:paraId="0F758264" w14:textId="77777777" w:rsidR="00194B8C" w:rsidRDefault="00194B8C" w:rsidP="00385300">
      <w:pPr>
        <w:rPr>
          <w:b/>
          <w:bCs/>
        </w:rPr>
      </w:pPr>
    </w:p>
    <w:p w14:paraId="4ECB4044" w14:textId="77777777" w:rsidR="00194B8C" w:rsidRDefault="00194B8C" w:rsidP="00385300">
      <w:pPr>
        <w:rPr>
          <w:b/>
          <w:bCs/>
        </w:rPr>
      </w:pPr>
    </w:p>
    <w:p w14:paraId="0EC54CD6" w14:textId="77777777" w:rsidR="00194B8C" w:rsidRDefault="00194B8C" w:rsidP="00385300">
      <w:pPr>
        <w:rPr>
          <w:b/>
          <w:bCs/>
        </w:rPr>
      </w:pPr>
    </w:p>
    <w:p w14:paraId="1C4884C3" w14:textId="77777777" w:rsidR="00194B8C" w:rsidRDefault="00194B8C" w:rsidP="00385300">
      <w:pPr>
        <w:rPr>
          <w:b/>
          <w:bCs/>
        </w:rPr>
      </w:pPr>
    </w:p>
    <w:p w14:paraId="159D6136" w14:textId="77777777" w:rsidR="00194B8C" w:rsidRDefault="00194B8C" w:rsidP="00385300">
      <w:pPr>
        <w:rPr>
          <w:b/>
          <w:bCs/>
        </w:rPr>
      </w:pPr>
    </w:p>
    <w:p w14:paraId="5CD47C4E" w14:textId="77777777" w:rsidR="00194B8C" w:rsidRDefault="00194B8C" w:rsidP="00385300">
      <w:pPr>
        <w:rPr>
          <w:b/>
          <w:bCs/>
        </w:rPr>
      </w:pPr>
    </w:p>
    <w:p w14:paraId="59519A26" w14:textId="77777777" w:rsidR="00194B8C" w:rsidRDefault="00194B8C" w:rsidP="00385300">
      <w:pPr>
        <w:rPr>
          <w:b/>
          <w:bCs/>
        </w:rPr>
      </w:pPr>
    </w:p>
    <w:p w14:paraId="176A4411" w14:textId="77777777" w:rsidR="00194B8C" w:rsidRDefault="00194B8C" w:rsidP="00385300">
      <w:pPr>
        <w:rPr>
          <w:b/>
          <w:bCs/>
        </w:rPr>
      </w:pPr>
    </w:p>
    <w:p w14:paraId="378A673C" w14:textId="77777777" w:rsidR="00194B8C" w:rsidRDefault="00194B8C" w:rsidP="00385300">
      <w:pPr>
        <w:rPr>
          <w:b/>
          <w:bCs/>
        </w:rPr>
      </w:pPr>
    </w:p>
    <w:p w14:paraId="56AB1932" w14:textId="77777777" w:rsidR="00194B8C" w:rsidRDefault="00194B8C" w:rsidP="00385300">
      <w:pPr>
        <w:rPr>
          <w:b/>
          <w:bCs/>
        </w:rPr>
      </w:pPr>
    </w:p>
    <w:p w14:paraId="4D9DF680" w14:textId="77777777" w:rsidR="00194B8C" w:rsidRDefault="00194B8C" w:rsidP="00385300">
      <w:pPr>
        <w:rPr>
          <w:b/>
          <w:bCs/>
        </w:rPr>
      </w:pPr>
    </w:p>
    <w:p w14:paraId="558D8D23" w14:textId="77777777" w:rsidR="00194B8C" w:rsidRDefault="00194B8C" w:rsidP="00385300">
      <w:pPr>
        <w:rPr>
          <w:b/>
          <w:bCs/>
        </w:rPr>
      </w:pPr>
    </w:p>
    <w:p w14:paraId="56AFF3F3" w14:textId="77777777" w:rsidR="00194B8C" w:rsidRDefault="00194B8C" w:rsidP="00385300">
      <w:pPr>
        <w:rPr>
          <w:b/>
          <w:bCs/>
        </w:rPr>
      </w:pPr>
    </w:p>
    <w:p w14:paraId="3717990D" w14:textId="77777777" w:rsidR="00194B8C" w:rsidRDefault="00194B8C" w:rsidP="00385300">
      <w:pPr>
        <w:rPr>
          <w:b/>
          <w:bCs/>
        </w:rPr>
      </w:pPr>
    </w:p>
    <w:p w14:paraId="2F5BCF28" w14:textId="77777777" w:rsidR="00194B8C" w:rsidRDefault="00194B8C" w:rsidP="00385300">
      <w:pPr>
        <w:rPr>
          <w:b/>
          <w:bCs/>
        </w:rPr>
      </w:pPr>
    </w:p>
    <w:p w14:paraId="25061EC6" w14:textId="77777777" w:rsidR="00194B8C" w:rsidRDefault="00194B8C" w:rsidP="00385300">
      <w:pPr>
        <w:rPr>
          <w:b/>
          <w:bCs/>
        </w:rPr>
      </w:pPr>
    </w:p>
    <w:p w14:paraId="5C4C1543" w14:textId="77777777" w:rsidR="00194B8C" w:rsidRDefault="00194B8C" w:rsidP="00385300">
      <w:pPr>
        <w:rPr>
          <w:b/>
          <w:bCs/>
        </w:rPr>
      </w:pPr>
    </w:p>
    <w:p w14:paraId="05C18E8C" w14:textId="77777777" w:rsidR="00194B8C" w:rsidRDefault="00194B8C" w:rsidP="00385300">
      <w:pPr>
        <w:rPr>
          <w:b/>
          <w:bCs/>
        </w:rPr>
      </w:pPr>
    </w:p>
    <w:p w14:paraId="280F4B10" w14:textId="77777777" w:rsidR="00194B8C" w:rsidRDefault="00194B8C" w:rsidP="00385300">
      <w:pPr>
        <w:rPr>
          <w:b/>
          <w:bCs/>
        </w:rPr>
      </w:pPr>
    </w:p>
    <w:p w14:paraId="6B87BF54" w14:textId="77777777" w:rsidR="00194B8C" w:rsidRDefault="00194B8C" w:rsidP="00385300">
      <w:pPr>
        <w:rPr>
          <w:b/>
          <w:bCs/>
        </w:rPr>
      </w:pPr>
    </w:p>
    <w:p w14:paraId="153D99E5" w14:textId="77777777" w:rsidR="00194B8C" w:rsidRDefault="00194B8C" w:rsidP="00385300">
      <w:pPr>
        <w:rPr>
          <w:b/>
          <w:bCs/>
        </w:rPr>
      </w:pPr>
    </w:p>
    <w:p w14:paraId="2C9FA401" w14:textId="77777777" w:rsidR="00194B8C" w:rsidRDefault="00194B8C" w:rsidP="00385300">
      <w:pPr>
        <w:rPr>
          <w:b/>
          <w:bCs/>
        </w:rPr>
      </w:pPr>
    </w:p>
    <w:p w14:paraId="615C5732" w14:textId="77777777" w:rsidR="00194B8C" w:rsidRDefault="00194B8C" w:rsidP="00385300">
      <w:pPr>
        <w:rPr>
          <w:b/>
          <w:bCs/>
        </w:rPr>
      </w:pPr>
    </w:p>
    <w:p w14:paraId="1CCAA510" w14:textId="77777777" w:rsidR="00194B8C" w:rsidRDefault="00194B8C" w:rsidP="00385300">
      <w:pPr>
        <w:rPr>
          <w:b/>
          <w:bCs/>
        </w:rPr>
      </w:pPr>
    </w:p>
    <w:p w14:paraId="207D6694" w14:textId="77777777" w:rsidR="00194B8C" w:rsidRDefault="00194B8C" w:rsidP="00385300">
      <w:pPr>
        <w:rPr>
          <w:b/>
          <w:bCs/>
        </w:rPr>
      </w:pPr>
    </w:p>
    <w:p w14:paraId="70B77BE3" w14:textId="2FEDA7E4" w:rsidR="00385300" w:rsidRDefault="00385300" w:rsidP="00385300">
      <w:r>
        <w:rPr>
          <w:b/>
          <w:bCs/>
        </w:rPr>
        <w:lastRenderedPageBreak/>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258C8BAD" w:rsidR="00385300" w:rsidRPr="00385300" w:rsidRDefault="00385300" w:rsidP="00B21EDD">
            <w:r w:rsidRPr="00385300">
              <w:t>Illinois, Indiana,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 xml:space="preserve">Delaware, Florida, Georgia, Maryland, North Carolina, South Carolina, </w:t>
            </w:r>
            <w:proofErr w:type="gramStart"/>
            <w:r w:rsidRPr="00385300">
              <w:t xml:space="preserve">Virginia,   </w:t>
            </w:r>
            <w:proofErr w:type="gramEnd"/>
            <w:r w:rsidRPr="00385300">
              <w:t xml:space="preserve">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 xml:space="preserve">Arizona, Colorado, Idaho, </w:t>
            </w:r>
            <w:proofErr w:type="gramStart"/>
            <w:r w:rsidRPr="00385300">
              <w:t>Montana,  Nevada</w:t>
            </w:r>
            <w:proofErr w:type="gramEnd"/>
            <w:r w:rsidRPr="00385300">
              <w:t>,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37705C42" w14:textId="77777777" w:rsidR="005D5502" w:rsidRDefault="005D5502">
      <w:pPr>
        <w:rPr>
          <w:b/>
          <w:bCs/>
        </w:rPr>
      </w:pPr>
    </w:p>
    <w:p w14:paraId="476477BA" w14:textId="77777777" w:rsidR="002D71EA" w:rsidRDefault="002D71EA">
      <w:pPr>
        <w:rPr>
          <w:b/>
          <w:bCs/>
        </w:rPr>
      </w:pPr>
    </w:p>
    <w:p w14:paraId="20124C06" w14:textId="77777777" w:rsidR="002D71EA" w:rsidRDefault="002D71EA">
      <w:pPr>
        <w:rPr>
          <w:b/>
          <w:bCs/>
        </w:rPr>
      </w:pPr>
    </w:p>
    <w:p w14:paraId="4C04E573" w14:textId="77777777" w:rsidR="002D71EA" w:rsidRDefault="002D71EA">
      <w:pPr>
        <w:rPr>
          <w:b/>
          <w:bCs/>
        </w:rPr>
      </w:pPr>
    </w:p>
    <w:p w14:paraId="0A6E023D" w14:textId="77777777" w:rsidR="002D71EA" w:rsidRDefault="002D71EA">
      <w:pPr>
        <w:rPr>
          <w:b/>
          <w:bCs/>
        </w:rPr>
      </w:pPr>
    </w:p>
    <w:p w14:paraId="1E661EBB" w14:textId="77777777" w:rsidR="002D71EA" w:rsidRDefault="002D71EA">
      <w:pPr>
        <w:rPr>
          <w:b/>
          <w:bCs/>
        </w:rPr>
      </w:pPr>
    </w:p>
    <w:p w14:paraId="61C30DF3" w14:textId="77777777" w:rsidR="002D71EA" w:rsidRDefault="002D71EA">
      <w:pPr>
        <w:rPr>
          <w:b/>
          <w:bCs/>
        </w:rPr>
      </w:pPr>
    </w:p>
    <w:p w14:paraId="0A080AF7" w14:textId="77777777" w:rsidR="002D71EA" w:rsidRDefault="002D71EA">
      <w:pPr>
        <w:rPr>
          <w:b/>
          <w:bCs/>
        </w:rPr>
      </w:pPr>
    </w:p>
    <w:p w14:paraId="2B4E387D" w14:textId="77777777" w:rsidR="002D71EA" w:rsidRDefault="002D71EA">
      <w:pPr>
        <w:rPr>
          <w:b/>
          <w:bCs/>
        </w:rPr>
      </w:pPr>
    </w:p>
    <w:p w14:paraId="5F4A4DCC" w14:textId="77777777" w:rsidR="002D71EA" w:rsidRDefault="002D71EA">
      <w:pPr>
        <w:rPr>
          <w:b/>
          <w:bCs/>
        </w:rPr>
      </w:pPr>
    </w:p>
    <w:p w14:paraId="11358D78" w14:textId="77777777" w:rsidR="002D71EA" w:rsidRDefault="002D71EA">
      <w:pPr>
        <w:rPr>
          <w:b/>
          <w:bCs/>
        </w:rPr>
      </w:pPr>
    </w:p>
    <w:p w14:paraId="38E9E475" w14:textId="77777777" w:rsidR="00194B8C" w:rsidRDefault="00194B8C">
      <w:pPr>
        <w:rPr>
          <w:b/>
          <w:bCs/>
        </w:rPr>
      </w:pPr>
    </w:p>
    <w:p w14:paraId="7E29B425" w14:textId="77777777" w:rsidR="00194B8C" w:rsidRDefault="00194B8C">
      <w:pPr>
        <w:rPr>
          <w:b/>
          <w:bCs/>
        </w:rPr>
      </w:pPr>
    </w:p>
    <w:p w14:paraId="184FB51A" w14:textId="77777777" w:rsidR="00194B8C" w:rsidRDefault="00194B8C">
      <w:pPr>
        <w:rPr>
          <w:b/>
          <w:bCs/>
        </w:rPr>
      </w:pPr>
    </w:p>
    <w:p w14:paraId="3E65C719" w14:textId="77777777" w:rsidR="00194B8C" w:rsidRDefault="00194B8C">
      <w:pPr>
        <w:rPr>
          <w:b/>
          <w:bCs/>
        </w:rPr>
      </w:pPr>
    </w:p>
    <w:p w14:paraId="42A07314" w14:textId="77777777" w:rsidR="00194B8C" w:rsidRDefault="00194B8C">
      <w:pPr>
        <w:rPr>
          <w:b/>
          <w:bCs/>
        </w:rPr>
      </w:pPr>
    </w:p>
    <w:p w14:paraId="3FFEF250" w14:textId="77777777" w:rsidR="00194B8C" w:rsidRDefault="00194B8C">
      <w:pPr>
        <w:rPr>
          <w:b/>
          <w:bCs/>
        </w:rPr>
      </w:pPr>
    </w:p>
    <w:p w14:paraId="6D332745" w14:textId="77777777" w:rsidR="00194B8C" w:rsidRDefault="00194B8C">
      <w:pPr>
        <w:rPr>
          <w:b/>
          <w:bCs/>
        </w:rPr>
      </w:pPr>
    </w:p>
    <w:p w14:paraId="02B80A74" w14:textId="77777777" w:rsidR="00194B8C" w:rsidRDefault="00194B8C">
      <w:pPr>
        <w:rPr>
          <w:b/>
          <w:bCs/>
        </w:rPr>
      </w:pPr>
    </w:p>
    <w:p w14:paraId="6D7EAB98" w14:textId="77777777" w:rsidR="00194B8C" w:rsidRDefault="00194B8C">
      <w:pPr>
        <w:rPr>
          <w:b/>
          <w:bCs/>
        </w:rPr>
      </w:pPr>
    </w:p>
    <w:p w14:paraId="36EFF4FE" w14:textId="77777777" w:rsidR="00194B8C" w:rsidRDefault="00194B8C">
      <w:pPr>
        <w:rPr>
          <w:b/>
          <w:bCs/>
        </w:rPr>
      </w:pPr>
    </w:p>
    <w:p w14:paraId="7B49A645" w14:textId="6E28C4BD"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 w14:paraId="046097CC" w14:textId="77777777" w:rsidR="001B1166" w:rsidRDefault="001B1166"/>
    <w:p w14:paraId="34ED7556" w14:textId="77777777" w:rsidR="001B1166" w:rsidRDefault="001B1166"/>
    <w:p w14:paraId="2F2F8104" w14:textId="77777777" w:rsidR="001B1166" w:rsidRDefault="001B1166"/>
    <w:p w14:paraId="2F4813E1" w14:textId="77777777" w:rsidR="001B1166" w:rsidRDefault="001B1166"/>
    <w:p w14:paraId="02205C8A" w14:textId="77777777" w:rsidR="001B1166" w:rsidRDefault="001B1166"/>
    <w:p w14:paraId="1A359DB5" w14:textId="77777777" w:rsidR="001B1166" w:rsidRDefault="001B1166"/>
    <w:p w14:paraId="1042CCBD" w14:textId="77777777" w:rsidR="001B1166" w:rsidRDefault="001B1166"/>
    <w:p w14:paraId="0F39AAFE" w14:textId="77777777" w:rsidR="001B1166" w:rsidRDefault="001B1166"/>
    <w:p w14:paraId="5C89FAD7" w14:textId="77777777" w:rsidR="001B1166" w:rsidRDefault="001B1166"/>
    <w:p w14:paraId="348CCB32" w14:textId="77777777" w:rsidR="001B1166" w:rsidRDefault="001B1166"/>
    <w:p w14:paraId="4CEA2671" w14:textId="77777777" w:rsidR="001B1166" w:rsidRDefault="001B1166"/>
    <w:p w14:paraId="7B593F55" w14:textId="77777777" w:rsidR="001B1166" w:rsidRDefault="001B1166"/>
    <w:p w14:paraId="79C42D59" w14:textId="77777777" w:rsidR="001B1166" w:rsidRDefault="001B1166"/>
    <w:p w14:paraId="215DEC04" w14:textId="77777777" w:rsidR="001B1166" w:rsidRDefault="001B1166"/>
    <w:p w14:paraId="59289046" w14:textId="77777777" w:rsidR="001B1166" w:rsidRDefault="001B1166"/>
    <w:p w14:paraId="030483C6" w14:textId="77777777" w:rsidR="001B1166" w:rsidRDefault="001B1166"/>
    <w:p w14:paraId="4A15D034" w14:textId="77777777" w:rsidR="001B1166" w:rsidRDefault="001B1166"/>
    <w:p w14:paraId="709347DD" w14:textId="77777777" w:rsidR="001B1166" w:rsidRDefault="001B1166"/>
    <w:p w14:paraId="1124ECFD" w14:textId="77777777" w:rsidR="001B1166" w:rsidRDefault="001B1166"/>
    <w:p w14:paraId="2F134C15" w14:textId="77777777" w:rsidR="001B1166" w:rsidRDefault="001B1166"/>
    <w:p w14:paraId="72E75BE9" w14:textId="77777777" w:rsidR="001B1166" w:rsidRDefault="001B1166"/>
    <w:p w14:paraId="00B445C8" w14:textId="77777777" w:rsidR="00E24BA1" w:rsidRDefault="00E24BA1"/>
    <w:p w14:paraId="6B52DFEC" w14:textId="3EB5AC66" w:rsidR="00907F42" w:rsidRDefault="002E7C84">
      <w:pPr>
        <w:rPr>
          <w:b/>
          <w:bCs/>
        </w:rPr>
      </w:pPr>
      <w:r w:rsidRPr="004E1F9D">
        <w:rPr>
          <w:b/>
          <w:bCs/>
        </w:rPr>
        <w:lastRenderedPageBreak/>
        <w:t>Supplementary Table 4: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269CF514" w14:textId="77777777" w:rsidR="00C107D4" w:rsidRDefault="00C107D4"/>
    <w:p w14:paraId="423AFDA1" w14:textId="77777777" w:rsidR="00C107D4" w:rsidRDefault="00C107D4"/>
    <w:p w14:paraId="6E33A6AB" w14:textId="706D23E1" w:rsidR="00C107D4" w:rsidRDefault="00C107D4" w:rsidP="00C107D4">
      <w:r>
        <w:rPr>
          <w:b/>
          <w:bCs/>
        </w:rPr>
        <w:lastRenderedPageBreak/>
        <w:t xml:space="preserve">Supplementary Table 5: </w:t>
      </w:r>
      <w:r>
        <w:t>Statistical comparisons in visits per 1000 people per year by subregion</w:t>
      </w:r>
    </w:p>
    <w:tbl>
      <w:tblPr>
        <w:tblStyle w:val="PlainTable5"/>
        <w:tblW w:w="8294" w:type="dxa"/>
        <w:tblLook w:val="06A0" w:firstRow="1" w:lastRow="0" w:firstColumn="1" w:lastColumn="0" w:noHBand="1" w:noVBand="1"/>
      </w:tblPr>
      <w:tblGrid>
        <w:gridCol w:w="4972"/>
        <w:gridCol w:w="1238"/>
        <w:gridCol w:w="2084"/>
      </w:tblGrid>
      <w:tr w:rsidR="00C107D4" w:rsidRPr="00FC70E1" w14:paraId="41234DEA" w14:textId="77777777" w:rsidTr="00BF37BA">
        <w:trPr>
          <w:cnfStyle w:val="100000000000" w:firstRow="1" w:lastRow="0" w:firstColumn="0" w:lastColumn="0" w:oddVBand="0" w:evenVBand="0" w:oddHBand="0" w:evenHBand="0" w:firstRowFirstColumn="0" w:firstRowLastColumn="0" w:lastRowFirstColumn="0" w:lastRowLastColumn="0"/>
          <w:trHeight w:val="321"/>
        </w:trPr>
        <w:tc>
          <w:tcPr>
            <w:cnfStyle w:val="001000000100" w:firstRow="0" w:lastRow="0" w:firstColumn="1" w:lastColumn="0" w:oddVBand="0" w:evenVBand="0" w:oddHBand="0" w:evenHBand="0" w:firstRowFirstColumn="1" w:firstRowLastColumn="0" w:lastRowFirstColumn="0" w:lastRowLastColumn="0"/>
            <w:tcW w:w="4972" w:type="dxa"/>
            <w:noWrap/>
            <w:hideMark/>
          </w:tcPr>
          <w:p w14:paraId="4E8DEB41" w14:textId="77777777" w:rsidR="00C107D4" w:rsidRPr="00FC70E1" w:rsidRDefault="00C107D4" w:rsidP="00BF37BA">
            <w:pPr>
              <w:jc w:val="center"/>
              <w:rPr>
                <w:rFonts w:ascii="Calibri" w:eastAsia="Times New Roman" w:hAnsi="Calibri" w:cs="Calibri"/>
                <w:color w:val="000000"/>
              </w:rPr>
            </w:pPr>
            <w:r>
              <w:rPr>
                <w:rFonts w:ascii="Calibri" w:eastAsia="Times New Roman" w:hAnsi="Calibri" w:cs="Calibri"/>
                <w:color w:val="000000"/>
              </w:rPr>
              <w:t>Subregion Comparison</w:t>
            </w:r>
          </w:p>
        </w:tc>
        <w:tc>
          <w:tcPr>
            <w:tcW w:w="1238" w:type="dxa"/>
            <w:noWrap/>
            <w:hideMark/>
          </w:tcPr>
          <w:p w14:paraId="3586EB84" w14:textId="77777777" w:rsidR="00C107D4" w:rsidRPr="00FC70E1" w:rsidRDefault="00C107D4" w:rsidP="00BF37B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p-value </w:t>
            </w:r>
          </w:p>
        </w:tc>
        <w:tc>
          <w:tcPr>
            <w:tcW w:w="2084" w:type="dxa"/>
            <w:noWrap/>
            <w:hideMark/>
          </w:tcPr>
          <w:p w14:paraId="1405E4B2" w14:textId="77777777" w:rsidR="00C107D4" w:rsidRPr="00FC70E1" w:rsidRDefault="00C107D4" w:rsidP="00BF37B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Difference in visits per 1000 people per year</w:t>
            </w:r>
          </w:p>
        </w:tc>
      </w:tr>
      <w:tr w:rsidR="00C107D4" w:rsidRPr="00FC70E1" w14:paraId="56ADDA06"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270EE44"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North Central-South Atlantic</w:t>
            </w:r>
          </w:p>
        </w:tc>
        <w:tc>
          <w:tcPr>
            <w:tcW w:w="1238" w:type="dxa"/>
            <w:noWrap/>
            <w:hideMark/>
          </w:tcPr>
          <w:p w14:paraId="41715B87"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0.392</w:t>
            </w:r>
          </w:p>
        </w:tc>
        <w:tc>
          <w:tcPr>
            <w:tcW w:w="2084" w:type="dxa"/>
            <w:noWrap/>
            <w:hideMark/>
          </w:tcPr>
          <w:p w14:paraId="34D1260F"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1.27</w:t>
            </w:r>
          </w:p>
        </w:tc>
      </w:tr>
      <w:tr w:rsidR="00C107D4" w:rsidRPr="00FC70E1" w14:paraId="4567FFCD"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66920A71"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South Atlantic-Middle Atlantic</w:t>
            </w:r>
          </w:p>
        </w:tc>
        <w:tc>
          <w:tcPr>
            <w:tcW w:w="1238" w:type="dxa"/>
            <w:noWrap/>
            <w:hideMark/>
          </w:tcPr>
          <w:p w14:paraId="0BA79155"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0.351</w:t>
            </w:r>
          </w:p>
        </w:tc>
        <w:tc>
          <w:tcPr>
            <w:tcW w:w="2084" w:type="dxa"/>
            <w:noWrap/>
            <w:hideMark/>
          </w:tcPr>
          <w:p w14:paraId="367F1C28"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1.36</w:t>
            </w:r>
          </w:p>
        </w:tc>
      </w:tr>
      <w:tr w:rsidR="00C107D4" w:rsidRPr="00FC70E1" w14:paraId="330EC7D3"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41CD2A13"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Mountain West-East North Central</w:t>
            </w:r>
          </w:p>
        </w:tc>
        <w:tc>
          <w:tcPr>
            <w:tcW w:w="1238" w:type="dxa"/>
            <w:noWrap/>
            <w:hideMark/>
          </w:tcPr>
          <w:p w14:paraId="76D3E321"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0.268</w:t>
            </w:r>
          </w:p>
        </w:tc>
        <w:tc>
          <w:tcPr>
            <w:tcW w:w="2084" w:type="dxa"/>
            <w:noWrap/>
            <w:hideMark/>
          </w:tcPr>
          <w:p w14:paraId="39BD6D16"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1.38</w:t>
            </w:r>
          </w:p>
        </w:tc>
      </w:tr>
      <w:tr w:rsidR="00C107D4" w:rsidRPr="00FC70E1" w14:paraId="16AAC1E0"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914B388"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South Central-West South Central</w:t>
            </w:r>
          </w:p>
        </w:tc>
        <w:tc>
          <w:tcPr>
            <w:tcW w:w="1238" w:type="dxa"/>
            <w:noWrap/>
            <w:hideMark/>
          </w:tcPr>
          <w:p w14:paraId="0A3845FF"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0.134</w:t>
            </w:r>
          </w:p>
        </w:tc>
        <w:tc>
          <w:tcPr>
            <w:tcW w:w="2084" w:type="dxa"/>
            <w:noWrap/>
            <w:hideMark/>
          </w:tcPr>
          <w:p w14:paraId="2BE1F618"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3.1</w:t>
            </w:r>
          </w:p>
        </w:tc>
      </w:tr>
      <w:tr w:rsidR="00C107D4" w:rsidRPr="00FC70E1" w14:paraId="09ED3820"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FDC68F8"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Middle Atlantic-Mountain West</w:t>
            </w:r>
          </w:p>
        </w:tc>
        <w:tc>
          <w:tcPr>
            <w:tcW w:w="1238" w:type="dxa"/>
            <w:noWrap/>
            <w:hideMark/>
          </w:tcPr>
          <w:p w14:paraId="35B3CD95"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0.117</w:t>
            </w:r>
          </w:p>
        </w:tc>
        <w:tc>
          <w:tcPr>
            <w:tcW w:w="2084" w:type="dxa"/>
            <w:noWrap/>
            <w:hideMark/>
          </w:tcPr>
          <w:p w14:paraId="4DE29EA6"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2.13</w:t>
            </w:r>
          </w:p>
        </w:tc>
      </w:tr>
      <w:tr w:rsidR="00C107D4" w:rsidRPr="00FC70E1" w14:paraId="7B0A85DA"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6C8ED3BA"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North Central-Middle Atlantic</w:t>
            </w:r>
          </w:p>
        </w:tc>
        <w:tc>
          <w:tcPr>
            <w:tcW w:w="1238" w:type="dxa"/>
            <w:noWrap/>
            <w:hideMark/>
          </w:tcPr>
          <w:p w14:paraId="3E5D77F0"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0.111</w:t>
            </w:r>
          </w:p>
        </w:tc>
        <w:tc>
          <w:tcPr>
            <w:tcW w:w="2084" w:type="dxa"/>
            <w:noWrap/>
            <w:hideMark/>
          </w:tcPr>
          <w:p w14:paraId="22CF0549"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2.62</w:t>
            </w:r>
          </w:p>
        </w:tc>
      </w:tr>
      <w:tr w:rsidR="00C107D4" w:rsidRPr="00FC70E1" w14:paraId="11F41FCD"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DBDEF35"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Middle Atlantic-East North Central</w:t>
            </w:r>
          </w:p>
        </w:tc>
        <w:tc>
          <w:tcPr>
            <w:tcW w:w="1238" w:type="dxa"/>
            <w:noWrap/>
            <w:hideMark/>
          </w:tcPr>
          <w:p w14:paraId="5A8EBD90"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0.0221</w:t>
            </w:r>
          </w:p>
        </w:tc>
        <w:tc>
          <w:tcPr>
            <w:tcW w:w="2084" w:type="dxa"/>
            <w:noWrap/>
            <w:hideMark/>
          </w:tcPr>
          <w:p w14:paraId="310B1A13"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3.51</w:t>
            </w:r>
          </w:p>
        </w:tc>
      </w:tr>
      <w:tr w:rsidR="00C107D4" w:rsidRPr="00FC70E1" w14:paraId="14B73977"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D74A73B"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North Central-New England</w:t>
            </w:r>
          </w:p>
        </w:tc>
        <w:tc>
          <w:tcPr>
            <w:tcW w:w="1238" w:type="dxa"/>
            <w:noWrap/>
            <w:hideMark/>
          </w:tcPr>
          <w:p w14:paraId="5F405F45"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0.0203</w:t>
            </w:r>
          </w:p>
        </w:tc>
        <w:tc>
          <w:tcPr>
            <w:tcW w:w="2084" w:type="dxa"/>
            <w:noWrap/>
            <w:hideMark/>
          </w:tcPr>
          <w:p w14:paraId="4393B5EE"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3.15</w:t>
            </w:r>
          </w:p>
        </w:tc>
      </w:tr>
      <w:tr w:rsidR="00C107D4" w:rsidRPr="00FC70E1" w14:paraId="37B0F143"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4244114"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South Atlantic-Mountain West</w:t>
            </w:r>
          </w:p>
        </w:tc>
        <w:tc>
          <w:tcPr>
            <w:tcW w:w="1238" w:type="dxa"/>
            <w:noWrap/>
            <w:hideMark/>
          </w:tcPr>
          <w:p w14:paraId="0DE1749C"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0.00271</w:t>
            </w:r>
          </w:p>
        </w:tc>
        <w:tc>
          <w:tcPr>
            <w:tcW w:w="2084" w:type="dxa"/>
            <w:noWrap/>
            <w:hideMark/>
          </w:tcPr>
          <w:p w14:paraId="1D433E12"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3.49</w:t>
            </w:r>
          </w:p>
        </w:tc>
      </w:tr>
      <w:tr w:rsidR="00C107D4" w:rsidRPr="00FC70E1" w14:paraId="79357DCB"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A245E13"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North Central-Mountain West</w:t>
            </w:r>
          </w:p>
        </w:tc>
        <w:tc>
          <w:tcPr>
            <w:tcW w:w="1238" w:type="dxa"/>
            <w:noWrap/>
            <w:hideMark/>
          </w:tcPr>
          <w:p w14:paraId="0039C45D" w14:textId="142675FB"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32EE5DF"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4.75</w:t>
            </w:r>
          </w:p>
        </w:tc>
      </w:tr>
      <w:tr w:rsidR="00C107D4" w:rsidRPr="00FC70E1" w14:paraId="67798FB8"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427BE8C"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South Atlantic-East North Central</w:t>
            </w:r>
          </w:p>
        </w:tc>
        <w:tc>
          <w:tcPr>
            <w:tcW w:w="1238" w:type="dxa"/>
            <w:noWrap/>
            <w:hideMark/>
          </w:tcPr>
          <w:p w14:paraId="53C5C69E" w14:textId="5D8AEF28"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6561795B"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4.86</w:t>
            </w:r>
          </w:p>
        </w:tc>
      </w:tr>
      <w:tr w:rsidR="00C107D4" w:rsidRPr="00FC70E1" w14:paraId="051CAA56"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3D8B62C1"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Mountain West-New England</w:t>
            </w:r>
          </w:p>
        </w:tc>
        <w:tc>
          <w:tcPr>
            <w:tcW w:w="1238" w:type="dxa"/>
            <w:noWrap/>
            <w:hideMark/>
          </w:tcPr>
          <w:p w14:paraId="275868F2" w14:textId="16F01A9F"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05BED5CC"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4.53</w:t>
            </w:r>
          </w:p>
        </w:tc>
      </w:tr>
      <w:tr w:rsidR="00C107D4" w:rsidRPr="00FC70E1" w14:paraId="4CE8B99C"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37BF53B3"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North Central-East North Central</w:t>
            </w:r>
          </w:p>
        </w:tc>
        <w:tc>
          <w:tcPr>
            <w:tcW w:w="1238" w:type="dxa"/>
            <w:noWrap/>
            <w:hideMark/>
          </w:tcPr>
          <w:p w14:paraId="41FAC52E" w14:textId="0F074BBE"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C6B56AB"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6.13</w:t>
            </w:r>
          </w:p>
        </w:tc>
      </w:tr>
      <w:tr w:rsidR="00C107D4" w:rsidRPr="00FC70E1" w14:paraId="27E8FAA7"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7256732"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Middle Atlantic-New England</w:t>
            </w:r>
          </w:p>
        </w:tc>
        <w:tc>
          <w:tcPr>
            <w:tcW w:w="1238" w:type="dxa"/>
            <w:noWrap/>
            <w:hideMark/>
          </w:tcPr>
          <w:p w14:paraId="10F4B49F" w14:textId="3837905F"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16C1E7DE"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6.66</w:t>
            </w:r>
          </w:p>
        </w:tc>
      </w:tr>
      <w:tr w:rsidR="00C107D4" w:rsidRPr="00FC70E1" w14:paraId="7E1FC5AF"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FE4ABB1"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North Central-New England</w:t>
            </w:r>
          </w:p>
        </w:tc>
        <w:tc>
          <w:tcPr>
            <w:tcW w:w="1238" w:type="dxa"/>
            <w:noWrap/>
            <w:hideMark/>
          </w:tcPr>
          <w:p w14:paraId="729B62AA" w14:textId="13BAAA23"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E250AE5"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9.28</w:t>
            </w:r>
          </w:p>
        </w:tc>
      </w:tr>
      <w:tr w:rsidR="00C107D4" w:rsidRPr="00FC70E1" w14:paraId="3F367811"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3EFCA41"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South Atlantic-New England</w:t>
            </w:r>
          </w:p>
        </w:tc>
        <w:tc>
          <w:tcPr>
            <w:tcW w:w="1238" w:type="dxa"/>
            <w:noWrap/>
            <w:hideMark/>
          </w:tcPr>
          <w:p w14:paraId="412EE6DF" w14:textId="3CADB7F3"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3F5BC8E3"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8.02</w:t>
            </w:r>
          </w:p>
        </w:tc>
      </w:tr>
      <w:tr w:rsidR="00C107D4" w:rsidRPr="00FC70E1" w14:paraId="01417E46"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7A90895"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South Central-West North Central</w:t>
            </w:r>
          </w:p>
        </w:tc>
        <w:tc>
          <w:tcPr>
            <w:tcW w:w="1238" w:type="dxa"/>
            <w:noWrap/>
            <w:hideMark/>
          </w:tcPr>
          <w:p w14:paraId="1ABAFEE5" w14:textId="37C88801"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12D1449A"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11.59</w:t>
            </w:r>
          </w:p>
        </w:tc>
      </w:tr>
      <w:tr w:rsidR="00C107D4" w:rsidRPr="00FC70E1" w14:paraId="408A4A1B"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4895EAFE"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South Central-West North Central</w:t>
            </w:r>
          </w:p>
        </w:tc>
        <w:tc>
          <w:tcPr>
            <w:tcW w:w="1238" w:type="dxa"/>
            <w:noWrap/>
            <w:hideMark/>
          </w:tcPr>
          <w:p w14:paraId="3A64E885" w14:textId="2D6EE727"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C38F7E1"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14.7</w:t>
            </w:r>
          </w:p>
        </w:tc>
      </w:tr>
      <w:tr w:rsidR="00C107D4" w:rsidRPr="00FC70E1" w14:paraId="57D09C6C"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449BFB5"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South Central-South Atlantic</w:t>
            </w:r>
          </w:p>
        </w:tc>
        <w:tc>
          <w:tcPr>
            <w:tcW w:w="1238" w:type="dxa"/>
            <w:noWrap/>
            <w:hideMark/>
          </w:tcPr>
          <w:p w14:paraId="6C4C4AAF" w14:textId="17EBA090"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5DA03CD"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12.86</w:t>
            </w:r>
          </w:p>
        </w:tc>
      </w:tr>
      <w:tr w:rsidR="00C107D4" w:rsidRPr="00FC70E1" w14:paraId="23BFE56A"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790DC9FA"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South Central-Middle Atlantic</w:t>
            </w:r>
          </w:p>
        </w:tc>
        <w:tc>
          <w:tcPr>
            <w:tcW w:w="1238" w:type="dxa"/>
            <w:noWrap/>
            <w:hideMark/>
          </w:tcPr>
          <w:p w14:paraId="210A677F" w14:textId="2CFB6305"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2731275D"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14.21</w:t>
            </w:r>
          </w:p>
        </w:tc>
      </w:tr>
      <w:tr w:rsidR="00C107D4" w:rsidRPr="00FC70E1" w14:paraId="2DEC9D6B"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3D0EA0E"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South Central-South Atlantic</w:t>
            </w:r>
          </w:p>
        </w:tc>
        <w:tc>
          <w:tcPr>
            <w:tcW w:w="1238" w:type="dxa"/>
            <w:noWrap/>
            <w:hideMark/>
          </w:tcPr>
          <w:p w14:paraId="50AFC6B2" w14:textId="35B54336"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02666991"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15.96</w:t>
            </w:r>
          </w:p>
        </w:tc>
      </w:tr>
      <w:tr w:rsidR="00C107D4" w:rsidRPr="00FC70E1" w14:paraId="38916086"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695FDF1F"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South Central-Middle Atlantic</w:t>
            </w:r>
          </w:p>
        </w:tc>
        <w:tc>
          <w:tcPr>
            <w:tcW w:w="1238" w:type="dxa"/>
            <w:noWrap/>
            <w:hideMark/>
          </w:tcPr>
          <w:p w14:paraId="1DFFA385" w14:textId="05FE1C90"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7330F76F"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17.32</w:t>
            </w:r>
          </w:p>
        </w:tc>
      </w:tr>
      <w:tr w:rsidR="00C107D4" w:rsidRPr="00FC70E1" w14:paraId="7470F1DF"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3C30D09E"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South Central-Mountain West</w:t>
            </w:r>
          </w:p>
        </w:tc>
        <w:tc>
          <w:tcPr>
            <w:tcW w:w="1238" w:type="dxa"/>
            <w:noWrap/>
            <w:hideMark/>
          </w:tcPr>
          <w:p w14:paraId="37C0125E" w14:textId="3FC92485"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5E8D793D"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19.45</w:t>
            </w:r>
          </w:p>
        </w:tc>
      </w:tr>
      <w:tr w:rsidR="00C107D4" w:rsidRPr="00FC70E1" w14:paraId="0D297D0F"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BFBFA9D"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South Central-East North Central</w:t>
            </w:r>
          </w:p>
        </w:tc>
        <w:tc>
          <w:tcPr>
            <w:tcW w:w="1238" w:type="dxa"/>
            <w:noWrap/>
            <w:hideMark/>
          </w:tcPr>
          <w:p w14:paraId="7CCA2396" w14:textId="463DAFDF"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71C4276D"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20.83</w:t>
            </w:r>
          </w:p>
        </w:tc>
      </w:tr>
      <w:tr w:rsidR="00C107D4" w:rsidRPr="00FC70E1" w14:paraId="020B30D1"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BAF50B0"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South Central-Mountain West</w:t>
            </w:r>
          </w:p>
        </w:tc>
        <w:tc>
          <w:tcPr>
            <w:tcW w:w="1238" w:type="dxa"/>
            <w:noWrap/>
            <w:hideMark/>
          </w:tcPr>
          <w:p w14:paraId="5FB7382B" w14:textId="1AC9B6F7"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12F2A75C"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16.35</w:t>
            </w:r>
          </w:p>
        </w:tc>
      </w:tr>
      <w:tr w:rsidR="00C107D4" w:rsidRPr="00FC70E1" w14:paraId="6073D2AC"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25C84D7"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South Central-East North Central</w:t>
            </w:r>
          </w:p>
        </w:tc>
        <w:tc>
          <w:tcPr>
            <w:tcW w:w="1238" w:type="dxa"/>
            <w:noWrap/>
            <w:hideMark/>
          </w:tcPr>
          <w:p w14:paraId="3260E774" w14:textId="1C67F448"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A9C1238"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17.72</w:t>
            </w:r>
          </w:p>
        </w:tc>
      </w:tr>
      <w:tr w:rsidR="00C107D4" w:rsidRPr="00FC70E1" w14:paraId="19BB6DBB"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665F2A4"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New England-Pacific West</w:t>
            </w:r>
          </w:p>
        </w:tc>
        <w:tc>
          <w:tcPr>
            <w:tcW w:w="1238" w:type="dxa"/>
            <w:noWrap/>
            <w:hideMark/>
          </w:tcPr>
          <w:p w14:paraId="201A5579" w14:textId="07EFB62C"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2D4DB8E8"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12.01</w:t>
            </w:r>
          </w:p>
        </w:tc>
      </w:tr>
      <w:tr w:rsidR="00C107D4" w:rsidRPr="00FC70E1" w14:paraId="63E7FDAD"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466D636B"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South Central-New England</w:t>
            </w:r>
          </w:p>
        </w:tc>
        <w:tc>
          <w:tcPr>
            <w:tcW w:w="1238" w:type="dxa"/>
            <w:noWrap/>
            <w:hideMark/>
          </w:tcPr>
          <w:p w14:paraId="6D8BDA75" w14:textId="4FDBE2C0"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2948AB7F"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23.98</w:t>
            </w:r>
          </w:p>
        </w:tc>
      </w:tr>
      <w:tr w:rsidR="00C107D4" w:rsidRPr="00FC70E1" w14:paraId="71BCAC90"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5FBCE2E"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North Central-Pacific West</w:t>
            </w:r>
          </w:p>
        </w:tc>
        <w:tc>
          <w:tcPr>
            <w:tcW w:w="1238" w:type="dxa"/>
            <w:noWrap/>
            <w:hideMark/>
          </w:tcPr>
          <w:p w14:paraId="3821AFF9" w14:textId="62981F40"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7F68C78F"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15.16</w:t>
            </w:r>
          </w:p>
        </w:tc>
      </w:tr>
      <w:tr w:rsidR="00C107D4" w:rsidRPr="00FC70E1" w14:paraId="624E6C83"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6E34F4A4"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South Central-New England</w:t>
            </w:r>
          </w:p>
        </w:tc>
        <w:tc>
          <w:tcPr>
            <w:tcW w:w="1238" w:type="dxa"/>
            <w:noWrap/>
            <w:hideMark/>
          </w:tcPr>
          <w:p w14:paraId="009A19D0" w14:textId="21FA14E4"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32DCF922"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20.88</w:t>
            </w:r>
          </w:p>
        </w:tc>
      </w:tr>
      <w:tr w:rsidR="00C107D4" w:rsidRPr="00FC70E1" w14:paraId="4C7C4C0B"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75A5B6CA"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Middle Atlantic-Pacific West</w:t>
            </w:r>
          </w:p>
        </w:tc>
        <w:tc>
          <w:tcPr>
            <w:tcW w:w="1238" w:type="dxa"/>
            <w:noWrap/>
            <w:hideMark/>
          </w:tcPr>
          <w:p w14:paraId="716259C4" w14:textId="2AB52190"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651AB41B"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18.67</w:t>
            </w:r>
          </w:p>
        </w:tc>
      </w:tr>
      <w:tr w:rsidR="00C107D4" w:rsidRPr="00FC70E1" w14:paraId="7F492507"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77E32D6"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North Central-Pacific West</w:t>
            </w:r>
          </w:p>
        </w:tc>
        <w:tc>
          <w:tcPr>
            <w:tcW w:w="1238" w:type="dxa"/>
            <w:noWrap/>
            <w:hideMark/>
          </w:tcPr>
          <w:p w14:paraId="1F712AB7" w14:textId="7033BEAA"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53806254"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21.29</w:t>
            </w:r>
          </w:p>
        </w:tc>
      </w:tr>
      <w:tr w:rsidR="00C107D4" w:rsidRPr="00FC70E1" w14:paraId="26ABDF5B"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341E68B1"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East South Central-Pacific West</w:t>
            </w:r>
          </w:p>
        </w:tc>
        <w:tc>
          <w:tcPr>
            <w:tcW w:w="1238" w:type="dxa"/>
            <w:noWrap/>
            <w:hideMark/>
          </w:tcPr>
          <w:p w14:paraId="0DA31E67" w14:textId="3B823F18"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5D20F90"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35.99</w:t>
            </w:r>
          </w:p>
        </w:tc>
      </w:tr>
      <w:tr w:rsidR="00C107D4" w:rsidRPr="00FC70E1" w14:paraId="1B899FAF"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AA469F2"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South Atlantic-Pacific West</w:t>
            </w:r>
          </w:p>
        </w:tc>
        <w:tc>
          <w:tcPr>
            <w:tcW w:w="1238" w:type="dxa"/>
            <w:noWrap/>
            <w:hideMark/>
          </w:tcPr>
          <w:p w14:paraId="00813220" w14:textId="42DF8B5B"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776C947E"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20.02</w:t>
            </w:r>
          </w:p>
        </w:tc>
      </w:tr>
      <w:tr w:rsidR="00C107D4" w:rsidRPr="00FC70E1" w14:paraId="7591A9D3"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9BFCFD3"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Mountain West-Pacific West</w:t>
            </w:r>
          </w:p>
        </w:tc>
        <w:tc>
          <w:tcPr>
            <w:tcW w:w="1238" w:type="dxa"/>
            <w:noWrap/>
            <w:hideMark/>
          </w:tcPr>
          <w:p w14:paraId="1E947D90" w14:textId="21CC9E91"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1A1C1B9"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16.54</w:t>
            </w:r>
          </w:p>
        </w:tc>
      </w:tr>
      <w:tr w:rsidR="00C107D4" w:rsidRPr="00FC70E1" w14:paraId="29BD52A2" w14:textId="77777777" w:rsidTr="00BF37BA">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702CF8C3" w14:textId="77777777" w:rsidR="00C107D4" w:rsidRPr="00FC70E1" w:rsidRDefault="00C107D4" w:rsidP="00BF37BA">
            <w:pPr>
              <w:rPr>
                <w:rFonts w:ascii="Calibri" w:eastAsia="Times New Roman" w:hAnsi="Calibri" w:cs="Calibri"/>
                <w:color w:val="000000"/>
              </w:rPr>
            </w:pPr>
            <w:r w:rsidRPr="00FC70E1">
              <w:rPr>
                <w:rFonts w:ascii="Calibri" w:eastAsia="Times New Roman" w:hAnsi="Calibri" w:cs="Calibri"/>
                <w:color w:val="000000"/>
              </w:rPr>
              <w:t>West South Central-Pacific West</w:t>
            </w:r>
          </w:p>
        </w:tc>
        <w:tc>
          <w:tcPr>
            <w:tcW w:w="1238" w:type="dxa"/>
            <w:noWrap/>
            <w:hideMark/>
          </w:tcPr>
          <w:p w14:paraId="08504D73" w14:textId="6BA4BA23" w:rsidR="00C107D4" w:rsidRPr="00FC70E1" w:rsidRDefault="00BF0D79"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0BB7EAF4" w14:textId="77777777" w:rsidR="00C107D4" w:rsidRPr="00FC70E1" w:rsidRDefault="00C107D4" w:rsidP="00BF37B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32.88</w:t>
            </w:r>
          </w:p>
        </w:tc>
      </w:tr>
    </w:tbl>
    <w:p w14:paraId="569EB25E" w14:textId="22BD46AA" w:rsidR="00907F42" w:rsidRPr="00EA2E36" w:rsidRDefault="00F908B4" w:rsidP="00907F42">
      <w:r>
        <w:rPr>
          <w:b/>
          <w:bCs/>
        </w:rPr>
        <w:lastRenderedPageBreak/>
        <w:t>S</w:t>
      </w:r>
      <w:r w:rsidR="00907F42">
        <w:rPr>
          <w:b/>
          <w:bCs/>
        </w:rPr>
        <w:t xml:space="preserve">upplementary Table </w:t>
      </w:r>
      <w:r w:rsidR="00C107D4">
        <w:rPr>
          <w:b/>
          <w:bCs/>
        </w:rPr>
        <w:t>6</w:t>
      </w:r>
      <w:r w:rsidR="00907F42">
        <w:rPr>
          <w:b/>
          <w:bCs/>
        </w:rPr>
        <w:t xml:space="preserve">: </w:t>
      </w:r>
      <w:r w:rsidR="00907F42">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7"/>
          <w:footerReference w:type="default" r:id="rId18"/>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507EDEA8" w:rsidR="00907F42" w:rsidRDefault="00907F42"/>
    <w:p w14:paraId="2AF5D081" w14:textId="77777777" w:rsidR="00C823C0" w:rsidRDefault="00C823C0" w:rsidP="002D71EA">
      <w:pPr>
        <w:rPr>
          <w:b/>
          <w:bCs/>
        </w:rPr>
      </w:pPr>
    </w:p>
    <w:p w14:paraId="212BBD5A" w14:textId="77777777" w:rsidR="00C823C0" w:rsidRDefault="00C823C0" w:rsidP="002D71EA">
      <w:pPr>
        <w:rPr>
          <w:b/>
          <w:bCs/>
        </w:rPr>
      </w:pPr>
    </w:p>
    <w:p w14:paraId="30B3D1DB" w14:textId="77777777" w:rsidR="00C823C0" w:rsidRDefault="00C823C0" w:rsidP="002D71EA">
      <w:pPr>
        <w:rPr>
          <w:b/>
          <w:bCs/>
        </w:rPr>
      </w:pPr>
    </w:p>
    <w:p w14:paraId="2BD9DD89" w14:textId="77777777" w:rsidR="00C823C0" w:rsidRDefault="00C823C0" w:rsidP="002D71EA">
      <w:pPr>
        <w:rPr>
          <w:b/>
          <w:bCs/>
        </w:rPr>
      </w:pPr>
    </w:p>
    <w:p w14:paraId="1147125A" w14:textId="77777777" w:rsidR="00C823C0" w:rsidRDefault="00C823C0" w:rsidP="002D71EA">
      <w:pPr>
        <w:rPr>
          <w:b/>
          <w:bCs/>
        </w:rPr>
      </w:pPr>
    </w:p>
    <w:p w14:paraId="4D49C19B" w14:textId="77777777" w:rsidR="00C823C0" w:rsidRDefault="00C823C0" w:rsidP="002D71EA">
      <w:pPr>
        <w:rPr>
          <w:b/>
          <w:bCs/>
        </w:rPr>
      </w:pPr>
    </w:p>
    <w:p w14:paraId="7323D521" w14:textId="77777777" w:rsidR="00C823C0" w:rsidRDefault="00C823C0" w:rsidP="002D71EA">
      <w:pPr>
        <w:rPr>
          <w:b/>
          <w:bCs/>
        </w:rPr>
      </w:pPr>
    </w:p>
    <w:p w14:paraId="60139A1E" w14:textId="77777777" w:rsidR="00C823C0" w:rsidRDefault="00C823C0" w:rsidP="002D71EA">
      <w:pPr>
        <w:rPr>
          <w:b/>
          <w:bCs/>
        </w:rPr>
      </w:pPr>
    </w:p>
    <w:p w14:paraId="524B5E71" w14:textId="77777777" w:rsidR="00C823C0" w:rsidRDefault="00C823C0" w:rsidP="002D71EA">
      <w:pPr>
        <w:rPr>
          <w:b/>
          <w:bCs/>
        </w:rPr>
      </w:pPr>
    </w:p>
    <w:p w14:paraId="46C75588" w14:textId="77777777" w:rsidR="00C823C0" w:rsidRDefault="00C823C0" w:rsidP="002D71EA">
      <w:pPr>
        <w:rPr>
          <w:b/>
          <w:bCs/>
        </w:rPr>
      </w:pPr>
    </w:p>
    <w:p w14:paraId="0BC0337A" w14:textId="77777777" w:rsidR="00C823C0" w:rsidRDefault="00C823C0" w:rsidP="002D71EA">
      <w:pPr>
        <w:rPr>
          <w:b/>
          <w:bCs/>
        </w:rPr>
      </w:pPr>
    </w:p>
    <w:p w14:paraId="3BA51920" w14:textId="77777777" w:rsidR="00C823C0" w:rsidRDefault="00C823C0" w:rsidP="002D71EA">
      <w:pPr>
        <w:rPr>
          <w:b/>
          <w:bCs/>
        </w:rPr>
      </w:pPr>
    </w:p>
    <w:p w14:paraId="6ECD70E2" w14:textId="77777777" w:rsidR="00C823C0" w:rsidRDefault="00C823C0" w:rsidP="002D71EA">
      <w:pPr>
        <w:rPr>
          <w:b/>
          <w:bCs/>
        </w:rPr>
      </w:pPr>
    </w:p>
    <w:p w14:paraId="35AD0881" w14:textId="77777777" w:rsidR="00C823C0" w:rsidRDefault="00C823C0" w:rsidP="002D71EA">
      <w:pPr>
        <w:rPr>
          <w:b/>
          <w:bCs/>
        </w:rPr>
      </w:pPr>
    </w:p>
    <w:p w14:paraId="2E3F61CD" w14:textId="77777777" w:rsidR="00C823C0" w:rsidRDefault="00C823C0" w:rsidP="002D71EA">
      <w:pPr>
        <w:rPr>
          <w:b/>
          <w:bCs/>
        </w:rPr>
      </w:pPr>
    </w:p>
    <w:p w14:paraId="6724CDD5" w14:textId="422499CD" w:rsidR="00C823C0" w:rsidRDefault="00C823C0" w:rsidP="00C823C0">
      <w:pPr>
        <w:jc w:val="center"/>
        <w:rPr>
          <w:b/>
          <w:bCs/>
        </w:rPr>
      </w:pPr>
      <w:r>
        <w:rPr>
          <w:b/>
          <w:bCs/>
          <w:noProof/>
        </w:rPr>
        <w:drawing>
          <wp:inline distT="0" distB="0" distL="0" distR="0" wp14:anchorId="112D267E" wp14:editId="7F3A5477">
            <wp:extent cx="4099389" cy="4099389"/>
            <wp:effectExtent l="0" t="0" r="3175" b="3175"/>
            <wp:docPr id="4013483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48365" name="Picture 401348365"/>
                    <pic:cNvPicPr/>
                  </pic:nvPicPr>
                  <pic:blipFill>
                    <a:blip r:embed="rId19">
                      <a:extLst>
                        <a:ext uri="{28A0092B-C50C-407E-A947-70E740481C1C}">
                          <a14:useLocalDpi xmlns:a14="http://schemas.microsoft.com/office/drawing/2010/main" val="0"/>
                        </a:ext>
                      </a:extLst>
                    </a:blip>
                    <a:stretch>
                      <a:fillRect/>
                    </a:stretch>
                  </pic:blipFill>
                  <pic:spPr>
                    <a:xfrm>
                      <a:off x="0" y="0"/>
                      <a:ext cx="4114811" cy="4114811"/>
                    </a:xfrm>
                    <a:prstGeom prst="rect">
                      <a:avLst/>
                    </a:prstGeom>
                  </pic:spPr>
                </pic:pic>
              </a:graphicData>
            </a:graphic>
          </wp:inline>
        </w:drawing>
      </w:r>
    </w:p>
    <w:p w14:paraId="3D63F305" w14:textId="77777777" w:rsidR="00C823C0" w:rsidRDefault="00C823C0" w:rsidP="002D71EA">
      <w:pPr>
        <w:rPr>
          <w:b/>
          <w:bCs/>
        </w:rPr>
      </w:pPr>
    </w:p>
    <w:p w14:paraId="3E4E82F9" w14:textId="77777777" w:rsidR="00C823C0" w:rsidRDefault="00C823C0" w:rsidP="002D71EA">
      <w:pPr>
        <w:rPr>
          <w:b/>
          <w:bCs/>
        </w:rPr>
      </w:pPr>
    </w:p>
    <w:p w14:paraId="05A37E82" w14:textId="694E67B1" w:rsidR="002D71EA" w:rsidRPr="00C823C0" w:rsidRDefault="00C823C0" w:rsidP="002D71EA">
      <w:r>
        <w:rPr>
          <w:b/>
          <w:bCs/>
        </w:rPr>
        <w:t xml:space="preserve">Supplemental Animation: </w:t>
      </w:r>
      <w:r>
        <w:t>Visits per 1000 people over time.</w:t>
      </w:r>
    </w:p>
    <w:p w14:paraId="6C38E56A" w14:textId="77777777" w:rsidR="002D71EA" w:rsidRPr="00F605F2" w:rsidRDefault="002D71EA" w:rsidP="002D71EA">
      <w:r>
        <w:t xml:space="preserve">The animation shows the number of visits per 1000 people in each state in the U.S. across each month and year of the observation period. States are shaded according to the number of visits, with more visits resulting in darker red color. </w:t>
      </w:r>
    </w:p>
    <w:p w14:paraId="0281240C" w14:textId="77777777" w:rsidR="00FC70E1" w:rsidRDefault="00FC70E1"/>
    <w:p w14:paraId="7D74325B" w14:textId="77777777" w:rsidR="00FC70E1" w:rsidRDefault="00FC70E1"/>
    <w:p w14:paraId="36902763" w14:textId="77777777" w:rsidR="00FC70E1" w:rsidRDefault="00FC70E1"/>
    <w:p w14:paraId="770D6483" w14:textId="4F837BA2" w:rsidR="00904C99" w:rsidRPr="003825B1" w:rsidRDefault="003825B1" w:rsidP="00D45852">
      <w:pPr>
        <w:jc w:val="center"/>
      </w:pPr>
      <w:r>
        <w:rPr>
          <w:noProof/>
        </w:rPr>
        <w:lastRenderedPageBreak/>
        <w:drawing>
          <wp:inline distT="0" distB="0" distL="0" distR="0" wp14:anchorId="4289F7B1" wp14:editId="258FEA16">
            <wp:extent cx="5943600" cy="2971800"/>
            <wp:effectExtent l="0" t="0" r="0" b="0"/>
            <wp:docPr id="83920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04248" name="Picture 839204248"/>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41F58D3B" w:rsidR="00D004F5" w:rsidRDefault="00D004F5" w:rsidP="00D004F5">
      <w:pPr>
        <w:rPr>
          <w:b/>
          <w:bCs/>
        </w:rPr>
      </w:pPr>
    </w:p>
    <w:p w14:paraId="49AFA513" w14:textId="7469BA30" w:rsidR="00187383" w:rsidRDefault="00187383" w:rsidP="00D004F5">
      <w:pPr>
        <w:rPr>
          <w:b/>
          <w:bCs/>
        </w:rPr>
      </w:pPr>
    </w:p>
    <w:p w14:paraId="65FA0D97" w14:textId="77777777" w:rsidR="00187383" w:rsidRDefault="00187383" w:rsidP="00D004F5">
      <w:pPr>
        <w:rPr>
          <w:b/>
          <w:bCs/>
        </w:rPr>
      </w:pPr>
    </w:p>
    <w:p w14:paraId="280266A9" w14:textId="77777777" w:rsidR="00CE0F04" w:rsidRDefault="00CE0F04" w:rsidP="00D004F5">
      <w:pPr>
        <w:rPr>
          <w:b/>
          <w:bCs/>
        </w:rPr>
      </w:pPr>
    </w:p>
    <w:p w14:paraId="679F2ED6" w14:textId="77777777" w:rsidR="00CE0F04" w:rsidRDefault="00CE0F04" w:rsidP="00D004F5">
      <w:pPr>
        <w:rPr>
          <w:b/>
          <w:bCs/>
        </w:rPr>
      </w:pPr>
    </w:p>
    <w:p w14:paraId="593917F0" w14:textId="77777777" w:rsidR="00CE0F04" w:rsidRDefault="00CE0F04" w:rsidP="00D004F5">
      <w:pPr>
        <w:rPr>
          <w:b/>
          <w:bCs/>
        </w:rPr>
      </w:pPr>
    </w:p>
    <w:p w14:paraId="176A1C8C" w14:textId="77777777" w:rsidR="00CE0F04" w:rsidRDefault="00CE0F04" w:rsidP="00D004F5">
      <w:pPr>
        <w:rPr>
          <w:b/>
          <w:bCs/>
        </w:rPr>
      </w:pPr>
    </w:p>
    <w:p w14:paraId="16704BCB" w14:textId="3774661A" w:rsidR="00CE0F04" w:rsidRDefault="003825B1" w:rsidP="00D004F5">
      <w:pPr>
        <w:rPr>
          <w:b/>
          <w:bCs/>
        </w:rPr>
      </w:pPr>
      <w:r>
        <w:rPr>
          <w:b/>
          <w:bCs/>
          <w:noProof/>
        </w:rPr>
        <w:lastRenderedPageBreak/>
        <w:drawing>
          <wp:inline distT="0" distB="0" distL="0" distR="0" wp14:anchorId="077DCABE" wp14:editId="5CF1CF30">
            <wp:extent cx="5943600" cy="5094605"/>
            <wp:effectExtent l="0" t="0" r="0" b="0"/>
            <wp:docPr id="1741039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9749" name="Picture 1741039749"/>
                    <pic:cNvPicPr/>
                  </pic:nvPicPr>
                  <pic:blipFill>
                    <a:blip r:embed="rId21">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5C1CD448" w14:textId="022AE75F" w:rsidR="00CE0F04" w:rsidRDefault="00CE0F04" w:rsidP="00D004F5">
      <w:pPr>
        <w:rPr>
          <w:b/>
          <w:bCs/>
        </w:rPr>
      </w:pPr>
    </w:p>
    <w:p w14:paraId="7E0B35F6" w14:textId="43197F4E" w:rsidR="00CE0F04" w:rsidRPr="00CE0F04" w:rsidRDefault="00CE0F04" w:rsidP="00D004F5">
      <w:r>
        <w:rPr>
          <w:b/>
          <w:bCs/>
        </w:rPr>
        <w:t xml:space="preserve">Supplementary Figure </w:t>
      </w:r>
      <w:r w:rsidR="004C7243">
        <w:rPr>
          <w:b/>
          <w:bCs/>
        </w:rPr>
        <w:t>2</w:t>
      </w:r>
      <w:r>
        <w:rPr>
          <w:b/>
          <w:bCs/>
        </w:rPr>
        <w:t xml:space="preserve">: </w:t>
      </w:r>
      <w:r>
        <w:t xml:space="preserve">Age distributions of the member and visit populations. Panel A: The proportion of members in each region that fall into each age group in an average year in the observation period. Panel B: The proportion of GAS pharyngitis visits in each region that fall into each age category. Panel C: </w:t>
      </w:r>
      <w:r w:rsidR="00587E53">
        <w:t>The average number of visits</w:t>
      </w:r>
      <w:r w:rsidR="0089235E">
        <w:t xml:space="preserve"> per 1000 members</w:t>
      </w:r>
      <w:r w:rsidR="00587E53">
        <w:t xml:space="preserve"> in each age group in each </w:t>
      </w:r>
      <w:r w:rsidR="0089235E">
        <w:t xml:space="preserve">month over the course of an average year. Shading represents 95% confidence </w:t>
      </w:r>
      <w:r w:rsidR="00977AE9">
        <w:t>intervals;</w:t>
      </w:r>
      <w:r w:rsidR="0089235E">
        <w:t xml:space="preserve"> points are individual year observations.</w:t>
      </w:r>
    </w:p>
    <w:p w14:paraId="1CB1D8C8" w14:textId="77777777" w:rsidR="00CE0F04" w:rsidRDefault="00CE0F04" w:rsidP="00D004F5">
      <w:pPr>
        <w:rPr>
          <w:b/>
          <w:bCs/>
        </w:rPr>
      </w:pPr>
    </w:p>
    <w:p w14:paraId="4D96629B" w14:textId="77777777" w:rsidR="00CE0F04" w:rsidRDefault="00CE0F04" w:rsidP="00D004F5">
      <w:pPr>
        <w:rPr>
          <w:b/>
          <w:bCs/>
        </w:rPr>
      </w:pPr>
    </w:p>
    <w:p w14:paraId="4ABE3431" w14:textId="77777777" w:rsidR="00CE0F04" w:rsidRDefault="00CE0F04" w:rsidP="00D004F5">
      <w:pPr>
        <w:rPr>
          <w:b/>
          <w:bCs/>
        </w:rPr>
      </w:pPr>
    </w:p>
    <w:p w14:paraId="5637605F" w14:textId="77777777" w:rsidR="00CE0F04" w:rsidRDefault="00CE0F04" w:rsidP="00D004F5">
      <w:pPr>
        <w:rPr>
          <w:b/>
          <w:bCs/>
        </w:rPr>
      </w:pPr>
    </w:p>
    <w:p w14:paraId="20160BA9" w14:textId="6651B1B7" w:rsidR="00187383" w:rsidRDefault="00187383" w:rsidP="00D004F5">
      <w:pPr>
        <w:rPr>
          <w:b/>
          <w:bCs/>
        </w:rPr>
      </w:pPr>
    </w:p>
    <w:p w14:paraId="7D170071" w14:textId="58A6C631" w:rsidR="00AC322C" w:rsidRPr="00C0146F" w:rsidRDefault="007114D5" w:rsidP="00187383">
      <w:r>
        <w:rPr>
          <w:b/>
          <w:bCs/>
          <w:noProof/>
        </w:rPr>
        <w:lastRenderedPageBreak/>
        <w:drawing>
          <wp:inline distT="0" distB="0" distL="0" distR="0" wp14:anchorId="110E2E2E" wp14:editId="782CC123">
            <wp:extent cx="5943600" cy="5094605"/>
            <wp:effectExtent l="0" t="0" r="0" b="0"/>
            <wp:docPr id="16315349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34913" name="Picture 1631534913"/>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00D97BC6">
        <w:rPr>
          <w:b/>
          <w:bCs/>
        </w:rPr>
        <w:t xml:space="preserve">Supplementary </w:t>
      </w:r>
      <w:r w:rsidR="00D004F5">
        <w:rPr>
          <w:b/>
          <w:bCs/>
        </w:rPr>
        <w:t xml:space="preserve">Figure </w:t>
      </w:r>
      <w:r w:rsidR="004C7243">
        <w:rPr>
          <w:b/>
          <w:bCs/>
        </w:rPr>
        <w:t>3</w:t>
      </w:r>
      <w:r w:rsidR="00187383">
        <w:rPr>
          <w:b/>
          <w:bCs/>
        </w:rPr>
        <w:t xml:space="preserve">: </w:t>
      </w:r>
      <w:r w:rsidR="00D004F5">
        <w:t xml:space="preserve">Visits per 1000 people </w:t>
      </w:r>
      <w:r w:rsidR="00C93D45">
        <w:t xml:space="preserve">per year </w:t>
      </w:r>
      <w:r w:rsidR="00D004F5">
        <w:t>in each region</w:t>
      </w:r>
      <w:r w:rsidR="00187383">
        <w:t xml:space="preserve">. Panel A: Visits per 1000 people in each region over the 9-year observation period. Panel B: </w:t>
      </w:r>
      <w:r w:rsidR="00AC322C">
        <w:t xml:space="preserve">Average visits per 1000 </w:t>
      </w:r>
      <w:r w:rsidR="00601C73">
        <w:t>people</w:t>
      </w:r>
      <w:r w:rsidR="00AC322C">
        <w:t xml:space="preserve"> per year in each region with brackets showing 95% confidence intervals representing year-to-year variability. </w:t>
      </w:r>
      <w:r w:rsidR="00187383">
        <w:t>Panel C:</w:t>
      </w:r>
      <w:r w:rsidR="00AC322C">
        <w:t xml:space="preserve"> Comparisons between each region pair. The y-axis shows the difference in average visits per 1000 </w:t>
      </w:r>
      <w:r w:rsidR="00601C73">
        <w:t>people</w:t>
      </w:r>
      <w:r w:rsidR="00AC322C">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1E09F703" w14:textId="78C6D933" w:rsidR="005815D4" w:rsidRDefault="005815D4">
      <w:pPr>
        <w:rPr>
          <w:b/>
          <w:bCs/>
        </w:rPr>
      </w:pPr>
    </w:p>
    <w:p w14:paraId="70C7992A" w14:textId="60E4886C" w:rsidR="00FE4612" w:rsidRPr="00C0146F" w:rsidRDefault="00200B83" w:rsidP="00C93D45">
      <w:r>
        <w:rPr>
          <w:b/>
          <w:bCs/>
          <w:noProof/>
        </w:rPr>
        <w:lastRenderedPageBreak/>
        <w:drawing>
          <wp:inline distT="0" distB="0" distL="0" distR="0" wp14:anchorId="3A5278F1" wp14:editId="53162E43">
            <wp:extent cx="5943600" cy="2971800"/>
            <wp:effectExtent l="0" t="0" r="0" b="0"/>
            <wp:docPr id="1035652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2708" name="Picture 1035652708"/>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815D4">
        <w:rPr>
          <w:b/>
          <w:bCs/>
        </w:rPr>
        <w:t xml:space="preserve">Supplementary Figure </w:t>
      </w:r>
      <w:r w:rsidR="004C7243">
        <w:rPr>
          <w:b/>
          <w:bCs/>
        </w:rPr>
        <w:t>4:</w:t>
      </w:r>
      <w:r w:rsidR="005815D4">
        <w:rPr>
          <w:b/>
          <w:bCs/>
        </w:rPr>
        <w:t xml:space="preserve"> </w:t>
      </w:r>
      <w:r w:rsidR="005815D4">
        <w:t xml:space="preserve">Visits per 1000 </w:t>
      </w:r>
      <w:r w:rsidR="00601C73">
        <w:t>people</w:t>
      </w:r>
      <w:r w:rsidR="00C93D45">
        <w:t xml:space="preserve"> per year</w:t>
      </w:r>
      <w:r w:rsidR="005815D4">
        <w:t xml:space="preserve"> in each subregion</w:t>
      </w:r>
      <w:r w:rsidR="00C93D45">
        <w:t>. Panel A: Visits per 1000 people</w:t>
      </w:r>
      <w:r w:rsidR="005815D4">
        <w:t xml:space="preserve"> over the 9-year observation period.</w:t>
      </w:r>
      <w:r w:rsidR="00C93D45">
        <w:t xml:space="preserve"> </w:t>
      </w:r>
      <w:r w:rsidR="00C93D45" w:rsidRPr="00C16A24">
        <w:t>Panel B</w:t>
      </w:r>
      <w:r w:rsidR="00C93D45">
        <w:rPr>
          <w:b/>
          <w:bCs/>
        </w:rPr>
        <w:t>:</w:t>
      </w:r>
      <w:r w:rsidR="00E24BA1">
        <w:rPr>
          <w:b/>
          <w:bCs/>
        </w:rPr>
        <w:t xml:space="preserve"> </w:t>
      </w:r>
      <w:r w:rsidR="004F3FD1">
        <w:t xml:space="preserve">Average visits per 1000 </w:t>
      </w:r>
      <w:r w:rsidR="00601C73">
        <w:t>people</w:t>
      </w:r>
      <w:r w:rsidR="004F3FD1">
        <w:t xml:space="preserve"> per year in each subregion with brackets showing 95% confidence intervals representing year-to-year variability.</w:t>
      </w:r>
      <w:r w:rsidR="00C93D45">
        <w:t xml:space="preserve"> </w:t>
      </w:r>
    </w:p>
    <w:p w14:paraId="14AD9E73" w14:textId="344BDB97" w:rsidR="00FE4612" w:rsidRDefault="00FE4612"/>
    <w:p w14:paraId="3F99C302" w14:textId="77777777" w:rsidR="004F6C3C" w:rsidRDefault="004F6C3C"/>
    <w:p w14:paraId="51DD10C4" w14:textId="77777777" w:rsidR="004F6C3C" w:rsidRDefault="004F6C3C"/>
    <w:p w14:paraId="27DE0C73" w14:textId="77777777" w:rsidR="004F6C3C" w:rsidRDefault="004F6C3C"/>
    <w:p w14:paraId="172DC815" w14:textId="77777777" w:rsidR="004F6C3C" w:rsidRDefault="004F6C3C"/>
    <w:p w14:paraId="00AB859B" w14:textId="77777777" w:rsidR="004F6C3C" w:rsidRDefault="004F6C3C"/>
    <w:p w14:paraId="308FE7B1" w14:textId="77777777" w:rsidR="004F6C3C" w:rsidRDefault="004F6C3C"/>
    <w:p w14:paraId="0727A144" w14:textId="77777777" w:rsidR="004F6C3C" w:rsidRDefault="004F6C3C"/>
    <w:p w14:paraId="549EF142" w14:textId="77777777" w:rsidR="004F6C3C" w:rsidRDefault="004F6C3C"/>
    <w:p w14:paraId="6912B2A8" w14:textId="77777777" w:rsidR="004F6C3C" w:rsidRDefault="004F6C3C"/>
    <w:p w14:paraId="3CCE3513" w14:textId="77777777" w:rsidR="004F6C3C" w:rsidRDefault="004F6C3C"/>
    <w:p w14:paraId="49269F25" w14:textId="77777777" w:rsidR="004F6C3C" w:rsidRDefault="004F6C3C"/>
    <w:p w14:paraId="4065D939" w14:textId="755A8E4C" w:rsidR="004F6C3C" w:rsidRDefault="00D45852" w:rsidP="00D45852">
      <w:pPr>
        <w:jc w:val="center"/>
      </w:pPr>
      <w:r>
        <w:rPr>
          <w:noProof/>
        </w:rPr>
        <w:lastRenderedPageBreak/>
        <w:drawing>
          <wp:inline distT="0" distB="0" distL="0" distR="0" wp14:anchorId="2E1201AE" wp14:editId="6CBC4D17">
            <wp:extent cx="5067300" cy="7239000"/>
            <wp:effectExtent l="0" t="0" r="0" b="0"/>
            <wp:docPr id="4613218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1810" name="Picture 461321810"/>
                    <pic:cNvPicPr/>
                  </pic:nvPicPr>
                  <pic:blipFill>
                    <a:blip r:embed="rId24">
                      <a:extLst>
                        <a:ext uri="{28A0092B-C50C-407E-A947-70E740481C1C}">
                          <a14:useLocalDpi xmlns:a14="http://schemas.microsoft.com/office/drawing/2010/main" val="0"/>
                        </a:ext>
                      </a:extLst>
                    </a:blip>
                    <a:stretch>
                      <a:fillRect/>
                    </a:stretch>
                  </pic:blipFill>
                  <pic:spPr>
                    <a:xfrm>
                      <a:off x="0" y="0"/>
                      <a:ext cx="5083761" cy="7262516"/>
                    </a:xfrm>
                    <a:prstGeom prst="rect">
                      <a:avLst/>
                    </a:prstGeom>
                  </pic:spPr>
                </pic:pic>
              </a:graphicData>
            </a:graphic>
          </wp:inline>
        </w:drawing>
      </w:r>
    </w:p>
    <w:p w14:paraId="47F3F5A2" w14:textId="77777777" w:rsidR="004F6C3C" w:rsidRDefault="004F6C3C"/>
    <w:p w14:paraId="306F38B6" w14:textId="69DD83DC" w:rsidR="00150F30" w:rsidRPr="005B6F9E" w:rsidRDefault="004F6C3C" w:rsidP="00150F30">
      <w:r>
        <w:rPr>
          <w:b/>
          <w:bCs/>
        </w:rPr>
        <w:t xml:space="preserve">Supplementary Figure </w:t>
      </w:r>
      <w:r w:rsidR="004C7243">
        <w:rPr>
          <w:b/>
          <w:bCs/>
        </w:rPr>
        <w:t>5</w:t>
      </w:r>
      <w:r>
        <w:rPr>
          <w:b/>
          <w:bCs/>
        </w:rPr>
        <w:t xml:space="preserve">: </w:t>
      </w:r>
      <w:r w:rsidRPr="001B1166">
        <w:t>Quarterly average visits per 1,000 people. Quarter 1 is January-March, Quarter 2 is April-June, Quarter 3 is July-September, Quarter 4 is October-December. Error bars are 95% confidence intervals assuming normally distributed errors.</w:t>
      </w:r>
      <w:r>
        <w:t xml:space="preserve"> Panel A: By region. Panel B: By subregion.</w:t>
      </w:r>
    </w:p>
    <w:p w14:paraId="35DF5EDB" w14:textId="77777777" w:rsidR="00150F30" w:rsidRDefault="00150F30" w:rsidP="00150F30">
      <w:pPr>
        <w:rPr>
          <w:b/>
          <w:bCs/>
        </w:rPr>
      </w:pPr>
    </w:p>
    <w:p w14:paraId="5546CF00" w14:textId="10CF47ED" w:rsidR="00150F30" w:rsidRDefault="00D45852" w:rsidP="00150F30">
      <w:r>
        <w:rPr>
          <w:noProof/>
        </w:rPr>
        <w:drawing>
          <wp:inline distT="0" distB="0" distL="0" distR="0" wp14:anchorId="7B070185" wp14:editId="0C4FBDA3">
            <wp:extent cx="5943600" cy="4245610"/>
            <wp:effectExtent l="0" t="0" r="0" b="0"/>
            <wp:docPr id="8139166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6621" name="Picture 813916621"/>
                    <pic:cNvPicPr/>
                  </pic:nvPicPr>
                  <pic:blipFill>
                    <a:blip r:embed="rId2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8800BDE" w14:textId="2E102BA9" w:rsidR="00150F30" w:rsidRDefault="00150F30" w:rsidP="00150F30">
      <w:r>
        <w:rPr>
          <w:b/>
          <w:bCs/>
        </w:rPr>
        <w:t xml:space="preserve">Supplementary Figure </w:t>
      </w:r>
      <w:r w:rsidR="004C7243">
        <w:rPr>
          <w:b/>
          <w:bCs/>
        </w:rPr>
        <w:t>6</w:t>
      </w:r>
      <w:r>
        <w:rPr>
          <w:b/>
          <w:bCs/>
        </w:rPr>
        <w:t xml:space="preserve">: </w:t>
      </w:r>
      <w:r w:rsidRPr="007619EB">
        <w:rPr>
          <w:b/>
          <w:bCs/>
        </w:rPr>
        <w:t>Average visits patterns over the course of the year</w:t>
      </w:r>
      <w:r>
        <w:t xml:space="preserve">. The average number of visits per 1000 people in the database over the 9-year observation period for all age groups is plotted for each census subregion. Shading represents the 95% confidence intervals depicting year-to-year variation. </w:t>
      </w:r>
    </w:p>
    <w:p w14:paraId="606CF230" w14:textId="77777777" w:rsidR="000D5D02" w:rsidRDefault="000D5D02" w:rsidP="00150F30"/>
    <w:p w14:paraId="1FD05877" w14:textId="77777777" w:rsidR="000D5D02" w:rsidRDefault="000D5D02" w:rsidP="00150F30"/>
    <w:p w14:paraId="72C9BF18" w14:textId="0A5AAFF4" w:rsidR="000D5D02" w:rsidRDefault="0095257B" w:rsidP="000F39BF">
      <w:r>
        <w:rPr>
          <w:noProof/>
        </w:rPr>
        <w:lastRenderedPageBreak/>
        <w:drawing>
          <wp:inline distT="0" distB="0" distL="0" distR="0" wp14:anchorId="0D740EB8" wp14:editId="3C0441BC">
            <wp:extent cx="5236845" cy="8229600"/>
            <wp:effectExtent l="0" t="0" r="0" b="0"/>
            <wp:docPr id="8720808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868" name="Picture 872080868"/>
                    <pic:cNvPicPr/>
                  </pic:nvPicPr>
                  <pic:blipFill>
                    <a:blip r:embed="rId26">
                      <a:extLst>
                        <a:ext uri="{28A0092B-C50C-407E-A947-70E740481C1C}">
                          <a14:useLocalDpi xmlns:a14="http://schemas.microsoft.com/office/drawing/2010/main" val="0"/>
                        </a:ext>
                      </a:extLst>
                    </a:blip>
                    <a:stretch>
                      <a:fillRect/>
                    </a:stretch>
                  </pic:blipFill>
                  <pic:spPr>
                    <a:xfrm>
                      <a:off x="0" y="0"/>
                      <a:ext cx="5236845" cy="8229600"/>
                    </a:xfrm>
                    <a:prstGeom prst="rect">
                      <a:avLst/>
                    </a:prstGeom>
                  </pic:spPr>
                </pic:pic>
              </a:graphicData>
            </a:graphic>
          </wp:inline>
        </w:drawing>
      </w:r>
      <w:r w:rsidR="005B6F9E">
        <w:rPr>
          <w:b/>
          <w:bCs/>
        </w:rPr>
        <w:lastRenderedPageBreak/>
        <w:t xml:space="preserve">Supplementary Figure </w:t>
      </w:r>
      <w:r w:rsidR="004C7243">
        <w:rPr>
          <w:b/>
          <w:bCs/>
        </w:rPr>
        <w:t>7</w:t>
      </w:r>
      <w:r w:rsidR="005B6F9E">
        <w:rPr>
          <w:b/>
          <w:bCs/>
        </w:rPr>
        <w:t xml:space="preserve">: </w:t>
      </w:r>
      <w:r w:rsidR="005B6F9E">
        <w:t xml:space="preserve">Monthly statistical comparison. Regions </w:t>
      </w:r>
      <w:r w:rsidR="000F39BF">
        <w:t xml:space="preserve">(Panel A) and </w:t>
      </w:r>
      <w:r w:rsidR="005B6F9E">
        <w:t xml:space="preserve">subregions </w:t>
      </w:r>
      <w:r w:rsidR="000F39BF">
        <w:t xml:space="preserve">(Panel B) </w:t>
      </w:r>
      <w:r w:rsidR="005B6F9E">
        <w:t xml:space="preserve">were compared via Welch’s two sample t-test and significance was determined based on a significance level of 0.05 corrected using the Bonferroni correction for multiple hypothesis testing. </w:t>
      </w:r>
    </w:p>
    <w:p w14:paraId="1075CB71" w14:textId="77777777" w:rsidR="00834982" w:rsidRDefault="00834982" w:rsidP="00150F30"/>
    <w:p w14:paraId="33074CD2" w14:textId="77777777" w:rsidR="00834982" w:rsidRDefault="00834982" w:rsidP="00150F30"/>
    <w:p w14:paraId="709535A8" w14:textId="77777777" w:rsidR="0095257B" w:rsidRDefault="0095257B" w:rsidP="00150F30"/>
    <w:p w14:paraId="37466F72" w14:textId="77777777" w:rsidR="0095257B" w:rsidRDefault="0095257B" w:rsidP="00150F30"/>
    <w:p w14:paraId="1D8B2AF8" w14:textId="77777777" w:rsidR="0095257B" w:rsidRDefault="0095257B" w:rsidP="00150F30"/>
    <w:p w14:paraId="2B8A3C3C" w14:textId="77777777" w:rsidR="0095257B" w:rsidRDefault="0095257B" w:rsidP="00150F30"/>
    <w:p w14:paraId="30D68145" w14:textId="77777777" w:rsidR="0095257B" w:rsidRDefault="0095257B" w:rsidP="00150F30"/>
    <w:p w14:paraId="552E33F0" w14:textId="77777777" w:rsidR="0095257B" w:rsidRDefault="0095257B" w:rsidP="00150F30"/>
    <w:p w14:paraId="48D32724" w14:textId="77777777" w:rsidR="0095257B" w:rsidRDefault="0095257B" w:rsidP="00150F30"/>
    <w:p w14:paraId="4FF2758B" w14:textId="77777777" w:rsidR="0095257B" w:rsidRDefault="0095257B" w:rsidP="00150F30"/>
    <w:p w14:paraId="082AB96F" w14:textId="77777777" w:rsidR="0095257B" w:rsidRDefault="0095257B" w:rsidP="00150F30"/>
    <w:p w14:paraId="4A526EFD" w14:textId="77777777" w:rsidR="0095257B" w:rsidRDefault="0095257B" w:rsidP="00150F30"/>
    <w:p w14:paraId="4F803524" w14:textId="77777777" w:rsidR="0095257B" w:rsidRDefault="0095257B" w:rsidP="00150F30"/>
    <w:p w14:paraId="478F40D9" w14:textId="77777777" w:rsidR="0095257B" w:rsidRDefault="0095257B" w:rsidP="00150F30"/>
    <w:p w14:paraId="68EFF6E9" w14:textId="77777777" w:rsidR="0095257B" w:rsidRDefault="0095257B" w:rsidP="00150F30"/>
    <w:p w14:paraId="2F2F4051" w14:textId="77777777" w:rsidR="0095257B" w:rsidRDefault="0095257B" w:rsidP="00150F30"/>
    <w:p w14:paraId="5426CD00" w14:textId="77777777" w:rsidR="0095257B" w:rsidRDefault="0095257B" w:rsidP="00150F30"/>
    <w:p w14:paraId="01651937" w14:textId="77777777" w:rsidR="0095257B" w:rsidRDefault="0095257B" w:rsidP="00150F30"/>
    <w:p w14:paraId="6D75A948" w14:textId="77777777" w:rsidR="0095257B" w:rsidRDefault="0095257B" w:rsidP="00150F30"/>
    <w:p w14:paraId="5FA9CC16" w14:textId="77777777" w:rsidR="0095257B" w:rsidRDefault="0095257B" w:rsidP="00150F30"/>
    <w:p w14:paraId="04A2D575" w14:textId="77777777" w:rsidR="0095257B" w:rsidRDefault="0095257B" w:rsidP="00150F30"/>
    <w:p w14:paraId="35AB9625" w14:textId="77777777" w:rsidR="0095257B" w:rsidRDefault="0095257B" w:rsidP="00150F30"/>
    <w:p w14:paraId="65412996" w14:textId="77777777" w:rsidR="0095257B" w:rsidRDefault="0095257B" w:rsidP="00150F30"/>
    <w:p w14:paraId="6CF9C851" w14:textId="77777777" w:rsidR="0095257B" w:rsidRDefault="0095257B" w:rsidP="00150F30"/>
    <w:p w14:paraId="33B0165F" w14:textId="40D04A69" w:rsidR="00834982" w:rsidRDefault="00834982" w:rsidP="00150F30"/>
    <w:p w14:paraId="77C31D3A" w14:textId="3AAF0D1E" w:rsidR="00834982" w:rsidRDefault="0001540F" w:rsidP="00150F30">
      <w:r>
        <w:rPr>
          <w:noProof/>
        </w:rPr>
        <w:lastRenderedPageBreak/>
        <w:drawing>
          <wp:inline distT="0" distB="0" distL="0" distR="0" wp14:anchorId="6897097E" wp14:editId="76F8C5FC">
            <wp:extent cx="5943600" cy="2971800"/>
            <wp:effectExtent l="0" t="0" r="0" b="0"/>
            <wp:docPr id="10797045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04556" name="Picture 1079704556"/>
                    <pic:cNvPicPr/>
                  </pic:nvPicPr>
                  <pic:blipFill>
                    <a:blip r:embed="rId2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1EAA066" w14:textId="685736EE" w:rsidR="00834982" w:rsidRPr="008C67BF" w:rsidRDefault="008C67BF" w:rsidP="00150F30">
      <w:r>
        <w:rPr>
          <w:b/>
          <w:bCs/>
        </w:rPr>
        <w:t xml:space="preserve">Supplementary Figure 8: </w:t>
      </w:r>
      <w:r>
        <w:t xml:space="preserve">Monthly visits by </w:t>
      </w:r>
      <w:r w:rsidR="009A5618">
        <w:t>subregion in the under 19 and over 19 age populations. Panel A: average number of visits per 1000 under 19-year-old people in the database over the 9-year observation period for all age groups is plotted for each census subregion. Panel B: average number of visits per 1000 over 19-year-old people in the database over the 9-year observation period for all age groups is plotted for each census subregion. Shading represents the 95% confidence intervals depicting year-to-year variation.</w:t>
      </w:r>
    </w:p>
    <w:p w14:paraId="1DD05A14" w14:textId="77777777" w:rsidR="00834982" w:rsidRDefault="00834982" w:rsidP="00150F30"/>
    <w:p w14:paraId="25D8C41F" w14:textId="77777777" w:rsidR="00834982" w:rsidRDefault="00834982" w:rsidP="00150F30"/>
    <w:p w14:paraId="01464AFF" w14:textId="77777777" w:rsidR="00834982" w:rsidRDefault="00834982" w:rsidP="00150F30"/>
    <w:p w14:paraId="27A254C0" w14:textId="77777777" w:rsidR="00834982" w:rsidRDefault="00834982" w:rsidP="00150F30"/>
    <w:p w14:paraId="481950AF" w14:textId="77777777" w:rsidR="00834982" w:rsidRDefault="00834982" w:rsidP="00150F30"/>
    <w:p w14:paraId="43DD9AF3" w14:textId="77777777" w:rsidR="00834982" w:rsidRDefault="00834982" w:rsidP="00150F30"/>
    <w:p w14:paraId="17571C35" w14:textId="77777777" w:rsidR="00834982" w:rsidRDefault="00834982" w:rsidP="00150F30"/>
    <w:p w14:paraId="135FEA17" w14:textId="4EAE16D9" w:rsidR="008D55E0" w:rsidRPr="004721F4" w:rsidRDefault="004721F4" w:rsidP="008D55E0">
      <w:r>
        <w:rPr>
          <w:noProof/>
        </w:rPr>
        <w:lastRenderedPageBreak/>
        <w:drawing>
          <wp:inline distT="0" distB="0" distL="0" distR="0" wp14:anchorId="0E4B92DB" wp14:editId="0995B0D8">
            <wp:extent cx="5943600" cy="4195445"/>
            <wp:effectExtent l="0" t="0" r="0" b="0"/>
            <wp:docPr id="1116750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5030" name="Picture 111675030"/>
                    <pic:cNvPicPr/>
                  </pic:nvPicPr>
                  <pic:blipFill>
                    <a:blip r:embed="rId28">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61A42715" w14:textId="6A46BCBE" w:rsidR="008D55E0" w:rsidRPr="00DC0A03" w:rsidRDefault="008D55E0" w:rsidP="008D55E0">
      <w:r>
        <w:rPr>
          <w:b/>
          <w:bCs/>
        </w:rPr>
        <w:t xml:space="preserve">Supplementary Figure </w:t>
      </w:r>
      <w:r w:rsidR="00696078">
        <w:rPr>
          <w:b/>
          <w:bCs/>
        </w:rPr>
        <w:t>9</w:t>
      </w:r>
      <w:r>
        <w:rPr>
          <w:b/>
          <w:bCs/>
        </w:rPr>
        <w:t xml:space="preserve">: </w:t>
      </w:r>
      <w:r>
        <w:t xml:space="preserve">Individual state sinusoidal fits used to generate Figure 2. Points are average GAS pharyngitis visits in that month. Dashed lines represent sinusoid predictions, and shading represents 95% confidence intervals around sinusoid predictions assuming normally distributed errors. </w:t>
      </w:r>
    </w:p>
    <w:p w14:paraId="0A74766A" w14:textId="77777777" w:rsidR="000D5D02" w:rsidRDefault="000D5D02" w:rsidP="00150F30"/>
    <w:p w14:paraId="01FF027E" w14:textId="57E75ADC" w:rsidR="000D5D02" w:rsidRDefault="000D5D02" w:rsidP="000D5D02">
      <w:pPr>
        <w:rPr>
          <w:b/>
          <w:bCs/>
        </w:rPr>
      </w:pPr>
    </w:p>
    <w:p w14:paraId="2F0F4C54" w14:textId="6C68C572" w:rsidR="000D5D02" w:rsidRDefault="008F27EB" w:rsidP="000D5D02">
      <w:pPr>
        <w:rPr>
          <w:b/>
          <w:bCs/>
        </w:rPr>
      </w:pPr>
      <w:r>
        <w:rPr>
          <w:b/>
          <w:bCs/>
          <w:noProof/>
        </w:rPr>
        <w:lastRenderedPageBreak/>
        <w:drawing>
          <wp:inline distT="0" distB="0" distL="0" distR="0" wp14:anchorId="0A6B8F04" wp14:editId="0595A2E3">
            <wp:extent cx="5760720" cy="7406464"/>
            <wp:effectExtent l="0" t="0" r="5080" b="0"/>
            <wp:docPr id="2784335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3558" name="Picture 278433558"/>
                    <pic:cNvPicPr/>
                  </pic:nvPicPr>
                  <pic:blipFill>
                    <a:blip r:embed="rId29">
                      <a:extLst>
                        <a:ext uri="{28A0092B-C50C-407E-A947-70E740481C1C}">
                          <a14:useLocalDpi xmlns:a14="http://schemas.microsoft.com/office/drawing/2010/main" val="0"/>
                        </a:ext>
                      </a:extLst>
                    </a:blip>
                    <a:stretch>
                      <a:fillRect/>
                    </a:stretch>
                  </pic:blipFill>
                  <pic:spPr>
                    <a:xfrm>
                      <a:off x="0" y="0"/>
                      <a:ext cx="5764676" cy="7411550"/>
                    </a:xfrm>
                    <a:prstGeom prst="rect">
                      <a:avLst/>
                    </a:prstGeom>
                  </pic:spPr>
                </pic:pic>
              </a:graphicData>
            </a:graphic>
          </wp:inline>
        </w:drawing>
      </w:r>
    </w:p>
    <w:p w14:paraId="78F000F7" w14:textId="367B1D8C" w:rsidR="000D5D02" w:rsidRDefault="000D5D02" w:rsidP="000D5D02">
      <w:pPr>
        <w:rPr>
          <w:b/>
          <w:bCs/>
        </w:rPr>
      </w:pPr>
      <w:r>
        <w:rPr>
          <w:b/>
          <w:bCs/>
        </w:rPr>
        <w:t xml:space="preserve">Supplementary Figure </w:t>
      </w:r>
      <w:r w:rsidR="009962EC">
        <w:rPr>
          <w:b/>
          <w:bCs/>
        </w:rPr>
        <w:t>10</w:t>
      </w:r>
      <w:r>
        <w:t xml:space="preserve">: Subregion sinusoidal fits. Panel A: GAS pharyngitis </w:t>
      </w:r>
      <w:proofErr w:type="gramStart"/>
      <w:r>
        <w:t>visit</w:t>
      </w:r>
      <w:proofErr w:type="gramEnd"/>
      <w:r>
        <w:t xml:space="preserve"> predictions according to subregional sinusoidal fitting. Points represent average visits. Shading represents 95% confidence intervals assuming normally distributed errors. Panel B: Sinusoidal fit phases in temporal order. Brackets represent 95% confidence intervals around the phase estimations.</w:t>
      </w:r>
    </w:p>
    <w:p w14:paraId="2A61FB65" w14:textId="3825A253" w:rsidR="000D5D02" w:rsidRDefault="00A43E24" w:rsidP="000D5D02">
      <w:pPr>
        <w:rPr>
          <w:b/>
          <w:bCs/>
        </w:rPr>
      </w:pPr>
      <w:r>
        <w:rPr>
          <w:b/>
          <w:bCs/>
          <w:noProof/>
        </w:rPr>
        <w:lastRenderedPageBreak/>
        <w:drawing>
          <wp:inline distT="0" distB="0" distL="0" distR="0" wp14:anchorId="16D10918" wp14:editId="0354CD92">
            <wp:extent cx="5608320" cy="7210526"/>
            <wp:effectExtent l="0" t="0" r="5080" b="3175"/>
            <wp:docPr id="6716412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1264" name="Picture 671641264"/>
                    <pic:cNvPicPr/>
                  </pic:nvPicPr>
                  <pic:blipFill>
                    <a:blip r:embed="rId30">
                      <a:extLst>
                        <a:ext uri="{28A0092B-C50C-407E-A947-70E740481C1C}">
                          <a14:useLocalDpi xmlns:a14="http://schemas.microsoft.com/office/drawing/2010/main" val="0"/>
                        </a:ext>
                      </a:extLst>
                    </a:blip>
                    <a:stretch>
                      <a:fillRect/>
                    </a:stretch>
                  </pic:blipFill>
                  <pic:spPr>
                    <a:xfrm>
                      <a:off x="0" y="0"/>
                      <a:ext cx="5615072" cy="7219207"/>
                    </a:xfrm>
                    <a:prstGeom prst="rect">
                      <a:avLst/>
                    </a:prstGeom>
                  </pic:spPr>
                </pic:pic>
              </a:graphicData>
            </a:graphic>
          </wp:inline>
        </w:drawing>
      </w:r>
    </w:p>
    <w:p w14:paraId="0BF60851" w14:textId="77777777" w:rsidR="000D5D02" w:rsidRDefault="000D5D02" w:rsidP="000D5D02">
      <w:pPr>
        <w:rPr>
          <w:b/>
          <w:bCs/>
        </w:rPr>
      </w:pPr>
    </w:p>
    <w:p w14:paraId="78A9CEDC" w14:textId="01A598CA" w:rsidR="000D5D02" w:rsidRDefault="000D5D02" w:rsidP="000D5D02">
      <w:pPr>
        <w:rPr>
          <w:b/>
          <w:bCs/>
        </w:rPr>
      </w:pPr>
      <w:r>
        <w:rPr>
          <w:b/>
          <w:bCs/>
        </w:rPr>
        <w:t xml:space="preserve">Supplementary Figure </w:t>
      </w:r>
      <w:r w:rsidR="004C7243">
        <w:rPr>
          <w:b/>
          <w:bCs/>
        </w:rPr>
        <w:t>1</w:t>
      </w:r>
      <w:r w:rsidR="009962EC">
        <w:rPr>
          <w:b/>
          <w:bCs/>
        </w:rPr>
        <w:t>1</w:t>
      </w:r>
      <w:r>
        <w:rPr>
          <w:b/>
          <w:bCs/>
        </w:rPr>
        <w:t xml:space="preserve">: </w:t>
      </w:r>
      <w:r>
        <w:t xml:space="preserve">Region sinusoidal fits. Panel A: GAS pharyngitis </w:t>
      </w:r>
      <w:proofErr w:type="gramStart"/>
      <w:r>
        <w:t>visit</w:t>
      </w:r>
      <w:proofErr w:type="gramEnd"/>
      <w:r>
        <w:t xml:space="preserve"> predictions according to regional sinusoidal fitting. Points represent average visits. Shading represents 95% confidence intervals assuming normally distributed errors. Panel B: Region sinusoidal fit phases in order. Brackets represent 95% confidence intervals around the phase estimations.</w:t>
      </w:r>
    </w:p>
    <w:p w14:paraId="15B00A7C" w14:textId="508FA16D" w:rsidR="00FA6947" w:rsidRDefault="00350C9A">
      <w:pPr>
        <w:rPr>
          <w:b/>
          <w:bCs/>
        </w:rPr>
      </w:pPr>
      <w:r>
        <w:rPr>
          <w:b/>
          <w:bCs/>
          <w:noProof/>
        </w:rPr>
        <w:lastRenderedPageBreak/>
        <w:drawing>
          <wp:inline distT="0" distB="0" distL="0" distR="0" wp14:anchorId="3130ADDD" wp14:editId="17349519">
            <wp:extent cx="5349240" cy="6877431"/>
            <wp:effectExtent l="0" t="0" r="0" b="6350"/>
            <wp:docPr id="16646167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16782" name="Picture 1664616782"/>
                    <pic:cNvPicPr/>
                  </pic:nvPicPr>
                  <pic:blipFill>
                    <a:blip r:embed="rId31">
                      <a:extLst>
                        <a:ext uri="{28A0092B-C50C-407E-A947-70E740481C1C}">
                          <a14:useLocalDpi xmlns:a14="http://schemas.microsoft.com/office/drawing/2010/main" val="0"/>
                        </a:ext>
                      </a:extLst>
                    </a:blip>
                    <a:stretch>
                      <a:fillRect/>
                    </a:stretch>
                  </pic:blipFill>
                  <pic:spPr>
                    <a:xfrm>
                      <a:off x="0" y="0"/>
                      <a:ext cx="5354420" cy="6884090"/>
                    </a:xfrm>
                    <a:prstGeom prst="rect">
                      <a:avLst/>
                    </a:prstGeom>
                  </pic:spPr>
                </pic:pic>
              </a:graphicData>
            </a:graphic>
          </wp:inline>
        </w:drawing>
      </w:r>
    </w:p>
    <w:p w14:paraId="6C33CE92" w14:textId="0CF28B4E" w:rsidR="00FA6947" w:rsidRPr="00AD6799" w:rsidRDefault="00FA6947">
      <w:r>
        <w:rPr>
          <w:b/>
          <w:bCs/>
        </w:rPr>
        <w:t xml:space="preserve">Supplementary Figure </w:t>
      </w:r>
      <w:r w:rsidR="008D55E0">
        <w:rPr>
          <w:b/>
          <w:bCs/>
        </w:rPr>
        <w:t>1</w:t>
      </w:r>
      <w:r w:rsidR="009962EC">
        <w:rPr>
          <w:b/>
          <w:bCs/>
        </w:rPr>
        <w:t>2</w:t>
      </w:r>
      <w:r>
        <w:rPr>
          <w:b/>
          <w:bCs/>
        </w:rPr>
        <w:t>:</w:t>
      </w:r>
      <w:r>
        <w:t xml:space="preserve"> Correlation of </w:t>
      </w:r>
      <w:r w:rsidR="000D5D02">
        <w:t>s</w:t>
      </w:r>
      <w:r>
        <w:t xml:space="preserve">ubregion </w:t>
      </w:r>
      <w:r w:rsidR="000D5D02">
        <w:t>c</w:t>
      </w:r>
      <w:r>
        <w:t xml:space="preserve">entroid with GAS Pharyngitis </w:t>
      </w:r>
      <w:r w:rsidR="00C360E3">
        <w:t>v</w:t>
      </w:r>
      <w:r>
        <w:t xml:space="preserve">isit </w:t>
      </w:r>
      <w:r w:rsidR="00C360E3">
        <w:t>p</w:t>
      </w:r>
      <w:r>
        <w:t xml:space="preserve">eak. Panel A shows the population-weighted centroids of each subregion (black dots). The red dot indicates the reference point for distance, which is a weighted average of the centroids of the East and West </w:t>
      </w:r>
      <w:proofErr w:type="gramStart"/>
      <w:r>
        <w:t>South Central</w:t>
      </w:r>
      <w:proofErr w:type="gramEnd"/>
      <w:r>
        <w:t xml:space="preserve"> subregions. </w:t>
      </w:r>
      <w:r w:rsidR="008A3BA0">
        <w:t xml:space="preserve">Panel B shows sinusoid phase on the x-axis and distance from reference point on the y-axis. Points are colored according to their subregion. The dotted line is a linear regression and shading represents a 95% of the linear model’s predictions. </w:t>
      </w:r>
      <w:r w:rsidR="00AD6799">
        <w:t>Pearson</w:t>
      </w:r>
      <w:r w:rsidR="00D9752E">
        <w:t>’s</w:t>
      </w:r>
      <w:r w:rsidR="00AD6799">
        <w:t xml:space="preserve"> correlation coefficient is </w:t>
      </w:r>
      <w:r w:rsidR="00AD6799">
        <w:rPr>
          <w:i/>
          <w:iCs/>
        </w:rPr>
        <w:t xml:space="preserve">r = </w:t>
      </w:r>
      <w:r w:rsidR="00AD6799">
        <w:t>0.723</w:t>
      </w:r>
      <w:r w:rsidR="00D9752E">
        <w:t>.</w:t>
      </w:r>
    </w:p>
    <w:p w14:paraId="2FBA11A1" w14:textId="52C3FB2D" w:rsidR="004C7560" w:rsidRDefault="002F78A4">
      <w:r>
        <w:rPr>
          <w:noProof/>
        </w:rPr>
        <w:lastRenderedPageBreak/>
        <w:drawing>
          <wp:inline distT="0" distB="0" distL="0" distR="0" wp14:anchorId="4ED99531" wp14:editId="55AB878B">
            <wp:extent cx="5210175" cy="6698639"/>
            <wp:effectExtent l="0" t="0" r="0" b="0"/>
            <wp:docPr id="19274798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79891" name="Picture 1927479891"/>
                    <pic:cNvPicPr/>
                  </pic:nvPicPr>
                  <pic:blipFill>
                    <a:blip r:embed="rId32">
                      <a:extLst>
                        <a:ext uri="{28A0092B-C50C-407E-A947-70E740481C1C}">
                          <a14:useLocalDpi xmlns:a14="http://schemas.microsoft.com/office/drawing/2010/main" val="0"/>
                        </a:ext>
                      </a:extLst>
                    </a:blip>
                    <a:stretch>
                      <a:fillRect/>
                    </a:stretch>
                  </pic:blipFill>
                  <pic:spPr>
                    <a:xfrm>
                      <a:off x="0" y="0"/>
                      <a:ext cx="5214006" cy="6703565"/>
                    </a:xfrm>
                    <a:prstGeom prst="rect">
                      <a:avLst/>
                    </a:prstGeom>
                  </pic:spPr>
                </pic:pic>
              </a:graphicData>
            </a:graphic>
          </wp:inline>
        </w:drawing>
      </w:r>
    </w:p>
    <w:p w14:paraId="52474442" w14:textId="1B075CEA" w:rsidR="0089579F" w:rsidRPr="00EB410A" w:rsidRDefault="00913239" w:rsidP="00BA3E8C">
      <w:r>
        <w:rPr>
          <w:b/>
          <w:bCs/>
        </w:rPr>
        <w:t xml:space="preserve">Supplementary Figure </w:t>
      </w:r>
      <w:r w:rsidR="000D5D02">
        <w:rPr>
          <w:b/>
          <w:bCs/>
        </w:rPr>
        <w:t>1</w:t>
      </w:r>
      <w:r w:rsidR="009962EC">
        <w:rPr>
          <w:b/>
          <w:bCs/>
        </w:rPr>
        <w:t>3</w:t>
      </w:r>
      <w:r>
        <w:t xml:space="preserve">: Correlation of state centroids with state GAS pharyngitis visit peak. Panel A shows each state’s centroid (black dots) according to the U.S. Census Bureau. The red dot again indicates the reference point for distance, as in the previous figure, which is a weighted average of the centroids of the East and West </w:t>
      </w:r>
      <w:proofErr w:type="gramStart"/>
      <w:r>
        <w:t>South Central</w:t>
      </w:r>
      <w:proofErr w:type="gramEnd"/>
      <w:r>
        <w:t xml:space="preserve"> subregions, as in the previous figure. Panel B shows state sinusoid phases plotted on the x-axis and distance from that state to the reference point on the y-axis. Points are colored according to their subregion. The dotted line is a linear regression and shading represents a 95% of the linear model’s predictions.</w:t>
      </w:r>
      <w:r w:rsidR="00D9752E">
        <w:t xml:space="preserve"> Pearson’s correlation coefficient is </w:t>
      </w:r>
      <w:r w:rsidR="00D9752E">
        <w:rPr>
          <w:i/>
          <w:iCs/>
        </w:rPr>
        <w:t>r</w:t>
      </w:r>
      <w:r w:rsidR="00D9752E">
        <w:t xml:space="preserve"> = 0.575.</w:t>
      </w:r>
    </w:p>
    <w:p w14:paraId="51BDF02A" w14:textId="0AFA2BF9" w:rsidR="00BA3E8C" w:rsidRPr="00C16A24" w:rsidRDefault="00E83DBD" w:rsidP="00BA3E8C">
      <w:r>
        <w:rPr>
          <w:b/>
          <w:bCs/>
          <w:noProof/>
        </w:rPr>
        <w:lastRenderedPageBreak/>
        <mc:AlternateContent>
          <mc:Choice Requires="wpg">
            <w:drawing>
              <wp:anchor distT="0" distB="0" distL="114300" distR="114300" simplePos="0" relativeHeight="251661312" behindDoc="0" locked="0" layoutInCell="1" allowOverlap="1" wp14:anchorId="3A759CF0" wp14:editId="65738021">
                <wp:simplePos x="0" y="0"/>
                <wp:positionH relativeFrom="column">
                  <wp:posOffset>597584</wp:posOffset>
                </wp:positionH>
                <wp:positionV relativeFrom="paragraph">
                  <wp:posOffset>6662713</wp:posOffset>
                </wp:positionV>
                <wp:extent cx="151887" cy="221481"/>
                <wp:effectExtent l="0" t="0" r="13335" b="20320"/>
                <wp:wrapNone/>
                <wp:docPr id="304265280" name="Group 27"/>
                <wp:cNvGraphicFramePr/>
                <a:graphic xmlns:a="http://schemas.openxmlformats.org/drawingml/2006/main">
                  <a:graphicData uri="http://schemas.microsoft.com/office/word/2010/wordprocessingGroup">
                    <wpg:wgp>
                      <wpg:cNvGrpSpPr/>
                      <wpg:grpSpPr>
                        <a:xfrm>
                          <a:off x="0" y="0"/>
                          <a:ext cx="151887" cy="221481"/>
                          <a:chOff x="0" y="0"/>
                          <a:chExt cx="151887" cy="221481"/>
                        </a:xfrm>
                      </wpg:grpSpPr>
                      <wps:wsp>
                        <wps:cNvPr id="1457544540" name="Straight Connector 26"/>
                        <wps:cNvCnPr>
                          <a:cxnSpLocks/>
                        </wps:cNvCnPr>
                        <wps:spPr>
                          <a:xfrm flipH="1">
                            <a:off x="0" y="0"/>
                            <a:ext cx="107576" cy="221481"/>
                          </a:xfrm>
                          <a:prstGeom prst="line">
                            <a:avLst/>
                          </a:prstGeom>
                          <a:ln w="158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92759418" name="Straight Connector 26"/>
                        <wps:cNvCnPr/>
                        <wps:spPr>
                          <a:xfrm flipH="1">
                            <a:off x="44311" y="0"/>
                            <a:ext cx="107576" cy="221481"/>
                          </a:xfrm>
                          <a:prstGeom prst="line">
                            <a:avLst/>
                          </a:prstGeom>
                          <a:ln w="158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992561B" id="Group 27" o:spid="_x0000_s1026" style="position:absolute;margin-left:47.05pt;margin-top:524.6pt;width:11.95pt;height:17.45pt;z-index:251661312" coordsize="151887,2214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">
                <v:line id="Straight Connector 26" o:spid="_x0000_s1027" style="position:absolute;flip:x;visibility:visible;mso-wrap-style:square" from="0,0" to="107576,221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" strokecolor="gray [1629]" strokeweight="1.25pt">
                  <v:stroke joinstyle="miter"/>
                  <o:lock v:ext="edit" shapetype="f"/>
                </v:line>
                <v:line id="Straight Connector 26" o:spid="_x0000_s1028" style="position:absolute;flip:x;visibility:visible;mso-wrap-style:square" from="44311,0" to="151887,221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" strokecolor="gray [1629]" strokeweight="1.25pt">
                  <v:stroke joinstyle="miter"/>
                </v:line>
              </v:group>
            </w:pict>
          </mc:Fallback>
        </mc:AlternateContent>
      </w:r>
      <w:r>
        <w:rPr>
          <w:b/>
          <w:bCs/>
          <w:noProof/>
        </w:rPr>
        <w:drawing>
          <wp:inline distT="0" distB="0" distL="0" distR="0" wp14:anchorId="42BE6938" wp14:editId="776C8D1F">
            <wp:extent cx="5640946" cy="7252473"/>
            <wp:effectExtent l="0" t="0" r="0" b="0"/>
            <wp:docPr id="11252014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1473" name="Picture 1125201473"/>
                    <pic:cNvPicPr/>
                  </pic:nvPicPr>
                  <pic:blipFill>
                    <a:blip r:embed="rId33">
                      <a:extLst>
                        <a:ext uri="{28A0092B-C50C-407E-A947-70E740481C1C}">
                          <a14:useLocalDpi xmlns:a14="http://schemas.microsoft.com/office/drawing/2010/main" val="0"/>
                        </a:ext>
                      </a:extLst>
                    </a:blip>
                    <a:stretch>
                      <a:fillRect/>
                    </a:stretch>
                  </pic:blipFill>
                  <pic:spPr>
                    <a:xfrm>
                      <a:off x="0" y="0"/>
                      <a:ext cx="5668483" cy="7287877"/>
                    </a:xfrm>
                    <a:prstGeom prst="rect">
                      <a:avLst/>
                    </a:prstGeom>
                  </pic:spPr>
                </pic:pic>
              </a:graphicData>
            </a:graphic>
          </wp:inline>
        </w:drawing>
      </w:r>
      <w:r w:rsidR="00771701">
        <w:rPr>
          <w:b/>
          <w:bCs/>
        </w:rPr>
        <w:t>S</w:t>
      </w:r>
      <w:r w:rsidR="00ED4E72">
        <w:rPr>
          <w:b/>
          <w:bCs/>
        </w:rPr>
        <w:t>upplementary Figure 1</w:t>
      </w:r>
      <w:r w:rsidR="009962EC">
        <w:rPr>
          <w:b/>
          <w:bCs/>
        </w:rPr>
        <w:t>4</w:t>
      </w:r>
      <w:r w:rsidR="00ED4E72">
        <w:t xml:space="preserve">: Subregion </w:t>
      </w:r>
      <w:r w:rsidR="00771701">
        <w:t xml:space="preserve">minimum visit date </w:t>
      </w:r>
      <w:r w:rsidR="00ED4E72">
        <w:t xml:space="preserve">compared to school start date. </w:t>
      </w:r>
      <w:r w:rsidR="00771701">
        <w:t xml:space="preserve">Panel A shows average minimum visit dates for each subregion visit trend with a dashed vertical line. </w:t>
      </w:r>
      <w:r w:rsidR="00BA3E8C">
        <w:t xml:space="preserve">Panel B shows average school start date plotted on the x-axis and minimum visit date is plotted on the y-axis. The dashed line represents a linear trend line with shading showing the 95% confidence interval of the linear model. Points are colored according to their subregion. </w:t>
      </w:r>
    </w:p>
    <w:p w14:paraId="2382805F" w14:textId="0EC9AE76" w:rsidR="00D11DA6" w:rsidRPr="00863BBA" w:rsidRDefault="00D56560" w:rsidP="00ED4E72">
      <w:r>
        <w:rPr>
          <w:noProof/>
        </w:rPr>
        <w:lastRenderedPageBreak/>
        <w:drawing>
          <wp:inline distT="0" distB="0" distL="0" distR="0" wp14:anchorId="6A36A0F5" wp14:editId="3C12FCA3">
            <wp:extent cx="5943600" cy="4195445"/>
            <wp:effectExtent l="0" t="0" r="0" b="0"/>
            <wp:docPr id="16533088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8894" name="Picture 1653308894"/>
                    <pic:cNvPicPr/>
                  </pic:nvPicPr>
                  <pic:blipFill>
                    <a:blip r:embed="rId34">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1BCF2229" w14:textId="71E0D1C0" w:rsidR="00ED4E72" w:rsidRDefault="00ED4E72">
      <w:pPr>
        <w:rPr>
          <w:b/>
          <w:bCs/>
        </w:rPr>
      </w:pPr>
    </w:p>
    <w:p w14:paraId="329E1E55" w14:textId="23DC2EBB" w:rsidR="005347FF" w:rsidRDefault="001936B8">
      <w:r w:rsidRPr="001936B8">
        <w:rPr>
          <w:b/>
          <w:bCs/>
        </w:rPr>
        <w:t>Supplementary Figure 1</w:t>
      </w:r>
      <w:r w:rsidR="00A71B9E">
        <w:rPr>
          <w:b/>
          <w:bCs/>
        </w:rPr>
        <w:t>5</w:t>
      </w:r>
      <w:r w:rsidRPr="001936B8">
        <w:rPr>
          <w:b/>
          <w:bCs/>
        </w:rPr>
        <w:t xml:space="preserve">: </w:t>
      </w:r>
      <w:r>
        <w:t xml:space="preserve">State minimum visit dates shown on top of state visit trends. State trends averaged over the 9 years of observation </w:t>
      </w:r>
      <w:r w:rsidR="00485A27">
        <w:t>are shown colored by that state’s subregion. Shading represents 95% confidence intervals on the 9-year average. Dashed lines indicate the average minimum visit date for that state.</w:t>
      </w:r>
    </w:p>
    <w:p w14:paraId="204767E6" w14:textId="4C7902C1" w:rsidR="005347FF" w:rsidRDefault="004721F4">
      <w:r>
        <w:rPr>
          <w:noProof/>
        </w:rPr>
        <w:lastRenderedPageBreak/>
        <w:drawing>
          <wp:inline distT="0" distB="0" distL="0" distR="0" wp14:anchorId="596B9023" wp14:editId="56B90EE4">
            <wp:extent cx="5760720" cy="8229600"/>
            <wp:effectExtent l="0" t="0" r="0" b="3810"/>
            <wp:docPr id="18027908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0838" name="Picture 1802790838"/>
                    <pic:cNvPicPr/>
                  </pic:nvPicPr>
                  <pic:blipFill>
                    <a:blip r:embed="rId35">
                      <a:extLst>
                        <a:ext uri="{28A0092B-C50C-407E-A947-70E740481C1C}">
                          <a14:useLocalDpi xmlns:a14="http://schemas.microsoft.com/office/drawing/2010/main" val="0"/>
                        </a:ext>
                      </a:extLst>
                    </a:blip>
                    <a:stretch>
                      <a:fillRect/>
                    </a:stretch>
                  </pic:blipFill>
                  <pic:spPr>
                    <a:xfrm>
                      <a:off x="0" y="0"/>
                      <a:ext cx="5760720" cy="8229600"/>
                    </a:xfrm>
                    <a:prstGeom prst="rect">
                      <a:avLst/>
                    </a:prstGeom>
                  </pic:spPr>
                </pic:pic>
              </a:graphicData>
            </a:graphic>
          </wp:inline>
        </w:drawing>
      </w:r>
    </w:p>
    <w:p w14:paraId="285933CE" w14:textId="30A6D3AF" w:rsidR="00315ACE" w:rsidRDefault="005347FF">
      <w:r w:rsidRPr="0089579F">
        <w:rPr>
          <w:b/>
          <w:bCs/>
        </w:rPr>
        <w:lastRenderedPageBreak/>
        <w:t>Supplementary Figure 1</w:t>
      </w:r>
      <w:r w:rsidR="001C3093">
        <w:rPr>
          <w:b/>
          <w:bCs/>
        </w:rPr>
        <w:t>6</w:t>
      </w:r>
      <w:r>
        <w:rPr>
          <w:b/>
          <w:bCs/>
        </w:rPr>
        <w:t xml:space="preserve">: </w:t>
      </w:r>
      <w:r>
        <w:t>State minimum visit date compared with state school start date. Panel A shows state-level correlation between average school start date in that state and average minimum visit date (r = 0.523, 95% CI: 0.358-0.662). States are colored by their corresponding subregion. Panel B shows the state-level average minimum visit date plotted alongside average school start date</w:t>
      </w:r>
      <w:r w:rsidR="006810BF">
        <w:t>. E</w:t>
      </w:r>
      <w:r>
        <w:t xml:space="preserve">rror bars </w:t>
      </w:r>
      <w:r w:rsidR="006810BF">
        <w:t>on average minimum visit dates represent</w:t>
      </w:r>
      <w:r>
        <w:t xml:space="preserve"> 95% confidence intervals of the average</w:t>
      </w:r>
      <w:r w:rsidR="006810BF">
        <w:t xml:space="preserve"> assuming normally distributed errors. Error bars on school start dates show the range of school start dates for that state</w:t>
      </w:r>
      <w:r>
        <w:t xml:space="preserve">. </w:t>
      </w:r>
    </w:p>
    <w:p w14:paraId="08B5F350" w14:textId="77777777" w:rsidR="00315ACE" w:rsidRDefault="00315ACE"/>
    <w:p w14:paraId="17790F6B" w14:textId="77777777" w:rsidR="00315ACE" w:rsidRDefault="00315ACE"/>
    <w:p w14:paraId="39A04357" w14:textId="77777777" w:rsidR="00315ACE" w:rsidRDefault="00315ACE"/>
    <w:p w14:paraId="54A90572" w14:textId="77777777" w:rsidR="00315ACE" w:rsidRDefault="00315ACE"/>
    <w:p w14:paraId="3DDDC656" w14:textId="77777777" w:rsidR="00315ACE" w:rsidRDefault="00315ACE"/>
    <w:p w14:paraId="4D6FDA2E" w14:textId="77777777" w:rsidR="00315ACE" w:rsidRDefault="00315ACE"/>
    <w:p w14:paraId="677CA290" w14:textId="77777777" w:rsidR="00315ACE" w:rsidRDefault="00315ACE"/>
    <w:p w14:paraId="37ED345B" w14:textId="77777777" w:rsidR="00315ACE" w:rsidRDefault="00315ACE"/>
    <w:p w14:paraId="33F28A98" w14:textId="77777777" w:rsidR="00315ACE" w:rsidRDefault="00315ACE"/>
    <w:p w14:paraId="0E81FBC8" w14:textId="77777777" w:rsidR="00315ACE" w:rsidRDefault="00315ACE"/>
    <w:p w14:paraId="70492412" w14:textId="77777777" w:rsidR="00315ACE" w:rsidRDefault="00315ACE"/>
    <w:p w14:paraId="46E8D430" w14:textId="77777777" w:rsidR="00315ACE" w:rsidRDefault="00315ACE"/>
    <w:p w14:paraId="28008C38" w14:textId="77777777" w:rsidR="00315ACE" w:rsidRDefault="00315ACE"/>
    <w:p w14:paraId="57A4C9FA" w14:textId="77777777" w:rsidR="00315ACE" w:rsidRDefault="00315ACE"/>
    <w:p w14:paraId="61E1FA47" w14:textId="77777777" w:rsidR="00315ACE" w:rsidRDefault="00315ACE"/>
    <w:p w14:paraId="497B0728" w14:textId="5326F4D4" w:rsidR="005347FF" w:rsidRDefault="004721F4">
      <w:r>
        <w:rPr>
          <w:noProof/>
        </w:rPr>
        <w:lastRenderedPageBreak/>
        <w:drawing>
          <wp:inline distT="0" distB="0" distL="0" distR="0" wp14:anchorId="370CA72D" wp14:editId="674B69CE">
            <wp:extent cx="5943600" cy="4245610"/>
            <wp:effectExtent l="0" t="0" r="0" b="0"/>
            <wp:docPr id="6826966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96676" name="Picture 682696676"/>
                    <pic:cNvPicPr/>
                  </pic:nvPicPr>
                  <pic:blipFill>
                    <a:blip r:embed="rId3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527F9A6" w14:textId="71C7D3B3" w:rsidR="00315ACE" w:rsidRPr="00315ACE" w:rsidRDefault="00315ACE">
      <w:r>
        <w:rPr>
          <w:b/>
          <w:bCs/>
        </w:rPr>
        <w:t xml:space="preserve">Supplementary Figure 17: </w:t>
      </w:r>
      <w:r>
        <w:t xml:space="preserve">Relationship </w:t>
      </w:r>
      <w:r w:rsidR="00D6598A">
        <w:t>between uptick dates between age groups</w:t>
      </w:r>
      <w:r>
        <w:t>.</w:t>
      </w:r>
      <w:r w:rsidR="00936480">
        <w:t xml:space="preserve"> Average minimum visit dates with 95% confidence intervals assuming normally distributed errors in the </w:t>
      </w:r>
      <w:r w:rsidR="00D6598A">
        <w:t>0-4, 5-19, and over 19</w:t>
      </w:r>
      <w:r w:rsidR="00936480">
        <w:t xml:space="preserve"> population</w:t>
      </w:r>
      <w:r w:rsidR="00F17B37">
        <w:t>s</w:t>
      </w:r>
      <w:r w:rsidR="00936480">
        <w:t xml:space="preserve"> are shown </w:t>
      </w:r>
      <w:r w:rsidR="00D6598A">
        <w:t xml:space="preserve">alongside </w:t>
      </w:r>
      <w:r w:rsidR="009F3676">
        <w:t>one another.</w:t>
      </w:r>
    </w:p>
    <w:sectPr w:rsidR="00315ACE" w:rsidRPr="00315ACE"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line, Madeleine" w:date="2023-10-26T16:28:00Z" w:initials="MK">
    <w:p w14:paraId="569DF027" w14:textId="77777777" w:rsidR="00D95100" w:rsidRDefault="00D95100" w:rsidP="00FE1325">
      <w:r>
        <w:rPr>
          <w:rStyle w:val="CommentReference"/>
        </w:rPr>
        <w:annotationRef/>
      </w:r>
      <w:r>
        <w:rPr>
          <w:sz w:val="20"/>
          <w:szCs w:val="20"/>
        </w:rPr>
        <w:t>Can everyone review their affiliations for accuracy?</w:t>
      </w:r>
    </w:p>
  </w:comment>
  <w:comment w:id="1" w:author="Kline, Madeleine" w:date="2023-10-22T20:25:00Z" w:initials="MK">
    <w:p w14:paraId="57F676A2" w14:textId="2A89978C" w:rsidR="00D91538" w:rsidRDefault="008E0D5E" w:rsidP="009F7933">
      <w:r>
        <w:rPr>
          <w:rStyle w:val="CommentReference"/>
        </w:rPr>
        <w:annotationRef/>
      </w:r>
      <w:r w:rsidR="00D91538">
        <w:rPr>
          <w:sz w:val="20"/>
          <w:szCs w:val="20"/>
        </w:rPr>
        <w:t>currently 260 words, goal would be 250</w:t>
      </w:r>
    </w:p>
  </w:comment>
  <w:comment w:id="2" w:author="Kline, Madeleine" w:date="2023-10-26T16:36:00Z" w:initials="MK">
    <w:p w14:paraId="24B6FAD8" w14:textId="77777777" w:rsidR="006401EE" w:rsidRDefault="006401EE" w:rsidP="00305E3C">
      <w:r>
        <w:rPr>
          <w:rStyle w:val="CommentReference"/>
        </w:rPr>
        <w:annotationRef/>
      </w:r>
      <w:r>
        <w:rPr>
          <w:sz w:val="20"/>
          <w:szCs w:val="20"/>
        </w:rPr>
        <w:t>now 250 words</w:t>
      </w:r>
    </w:p>
  </w:comment>
  <w:comment w:id="3" w:author="Kline, Madeleine [2]" w:date="2023-10-29T17:23:00Z" w:initials="KM">
    <w:p w14:paraId="00318226" w14:textId="77777777" w:rsidR="006320BE" w:rsidRDefault="006320BE" w:rsidP="004874EF">
      <w:r>
        <w:rPr>
          <w:rStyle w:val="CommentReference"/>
        </w:rPr>
        <w:annotationRef/>
      </w:r>
      <w:r>
        <w:rPr>
          <w:sz w:val="20"/>
          <w:szCs w:val="20"/>
        </w:rPr>
        <w:t>currently 2906 words</w:t>
      </w:r>
    </w:p>
  </w:comment>
  <w:comment w:id="4" w:author="Kline, Madeleine [2]" w:date="2023-10-28T11:56:00Z" w:initials="KM">
    <w:p w14:paraId="0483C88D" w14:textId="7B6DEAEC" w:rsidR="00C47673" w:rsidRDefault="00C47673" w:rsidP="0034450F">
      <w:r>
        <w:rPr>
          <w:rStyle w:val="CommentReference"/>
        </w:rPr>
        <w:annotationRef/>
      </w:r>
      <w:r>
        <w:rPr>
          <w:sz w:val="20"/>
          <w:szCs w:val="20"/>
        </w:rPr>
        <w:t>is this ok to reference like this?</w:t>
      </w:r>
    </w:p>
  </w:comment>
  <w:comment w:id="5" w:author="Kline, Madeleine [2]" w:date="2023-10-28T11:58:00Z" w:initials="KM">
    <w:p w14:paraId="11642732" w14:textId="77777777" w:rsidR="00E6600B" w:rsidRDefault="00E6600B" w:rsidP="0060088B">
      <w:r>
        <w:rPr>
          <w:rStyle w:val="CommentReference"/>
        </w:rPr>
        <w:annotationRef/>
      </w:r>
      <w:r>
        <w:rPr>
          <w:sz w:val="20"/>
          <w:szCs w:val="20"/>
        </w:rPr>
        <w:t>is this ok?</w:t>
      </w:r>
    </w:p>
  </w:comment>
  <w:comment w:id="6" w:author="Kline, Madeleine" w:date="2023-10-28T09:22:00Z" w:initials="MK">
    <w:p w14:paraId="164FE922" w14:textId="77777777" w:rsidR="00EA6993" w:rsidRDefault="00EA6993" w:rsidP="001D6527">
      <w:r>
        <w:rPr>
          <w:rStyle w:val="CommentReference"/>
        </w:rPr>
        <w:annotationRef/>
      </w:r>
      <w:r>
        <w:rPr>
          <w:sz w:val="20"/>
          <w:szCs w:val="20"/>
        </w:rPr>
        <w:t>is this ok here?</w:t>
      </w:r>
    </w:p>
  </w:comment>
  <w:comment w:id="8" w:author="Kline, Madeleine" w:date="2023-10-28T09:25:00Z" w:initials="MK">
    <w:p w14:paraId="1C63C686" w14:textId="77777777" w:rsidR="006320BE" w:rsidRDefault="00757B80" w:rsidP="007D6D2C">
      <w:r>
        <w:rPr>
          <w:rStyle w:val="CommentReference"/>
        </w:rPr>
        <w:annotationRef/>
      </w:r>
      <w:r w:rsidR="006320BE">
        <w:rPr>
          <w:sz w:val="20"/>
          <w:szCs w:val="20"/>
        </w:rPr>
        <w:t>Yonatan, does this line look ok to you?</w:t>
      </w:r>
    </w:p>
  </w:comment>
  <w:comment w:id="10" w:author="Kline, Madeleine [2]" w:date="2023-10-29T17:25:00Z" w:initials="KM">
    <w:p w14:paraId="694B1856" w14:textId="77777777" w:rsidR="002D71EA" w:rsidRDefault="002D71EA" w:rsidP="00E22C7F">
      <w:r>
        <w:rPr>
          <w:rStyle w:val="CommentReference"/>
        </w:rPr>
        <w:annotationRef/>
      </w:r>
      <w:r>
        <w:rPr>
          <w:sz w:val="20"/>
          <w:szCs w:val="20"/>
        </w:rPr>
        <w:t>Yonatan, is this the correct contract number to reference?</w:t>
      </w:r>
    </w:p>
  </w:comment>
  <w:comment w:id="11" w:author="Kline, Madeleine [2]" w:date="2023-10-28T15:10:00Z" w:initials="KM">
    <w:p w14:paraId="1EBAF82C" w14:textId="77777777" w:rsidR="002D71EA" w:rsidRDefault="007F4423" w:rsidP="0082695B">
      <w:r>
        <w:rPr>
          <w:rStyle w:val="CommentReference"/>
        </w:rPr>
        <w:annotationRef/>
      </w:r>
      <w:r w:rsidR="002D71EA">
        <w:rPr>
          <w:sz w:val="20"/>
          <w:szCs w:val="20"/>
        </w:rPr>
        <w:t xml:space="preserve">eLife paper says from Truven Health, is that still the case? </w:t>
      </w:r>
    </w:p>
  </w:comment>
  <w:comment w:id="12" w:author="Kline, Madeleine [2]" w:date="2023-10-29T17:47:00Z" w:initials="KM">
    <w:p w14:paraId="02EAEEE4" w14:textId="77777777" w:rsidR="00CB492F" w:rsidRDefault="00CB492F" w:rsidP="006707A5">
      <w:r>
        <w:rPr>
          <w:rStyle w:val="CommentReference"/>
        </w:rPr>
        <w:annotationRef/>
      </w:r>
      <w:r>
        <w:rPr>
          <w:sz w:val="20"/>
          <w:szCs w:val="20"/>
        </w:rPr>
        <w:t>anything we need to state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9DF027" w15:done="0"/>
  <w15:commentEx w15:paraId="57F676A2" w15:done="0"/>
  <w15:commentEx w15:paraId="24B6FAD8" w15:paraIdParent="57F676A2" w15:done="0"/>
  <w15:commentEx w15:paraId="00318226" w15:done="0"/>
  <w15:commentEx w15:paraId="0483C88D" w15:done="0"/>
  <w15:commentEx w15:paraId="11642732" w15:done="0"/>
  <w15:commentEx w15:paraId="164FE922" w15:done="0"/>
  <w15:commentEx w15:paraId="1C63C686" w15:done="0"/>
  <w15:commentEx w15:paraId="694B1856" w15:done="0"/>
  <w15:commentEx w15:paraId="1EBAF82C" w15:done="0"/>
  <w15:commentEx w15:paraId="02EAEE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F73DF79" w16cex:dateUtc="2023-10-26T20:28:00Z"/>
  <w16cex:commentExtensible w16cex:durableId="473514C0" w16cex:dateUtc="2023-10-23T00:25:00Z"/>
  <w16cex:commentExtensible w16cex:durableId="43B5FD39" w16cex:dateUtc="2023-10-26T20:36:00Z"/>
  <w16cex:commentExtensible w16cex:durableId="323729DD" w16cex:dateUtc="2023-10-29T21:23:00Z"/>
  <w16cex:commentExtensible w16cex:durableId="05BECC02" w16cex:dateUtc="2023-10-28T15:56:00Z"/>
  <w16cex:commentExtensible w16cex:durableId="220BC9A7" w16cex:dateUtc="2023-10-28T15:58:00Z"/>
  <w16cex:commentExtensible w16cex:durableId="1F193796" w16cex:dateUtc="2023-10-28T13:22:00Z"/>
  <w16cex:commentExtensible w16cex:durableId="3873AA92" w16cex:dateUtc="2023-10-28T13:25:00Z"/>
  <w16cex:commentExtensible w16cex:durableId="51D7E8EC" w16cex:dateUtc="2023-10-29T21:25:00Z"/>
  <w16cex:commentExtensible w16cex:durableId="68EB4EAE" w16cex:dateUtc="2023-10-28T19:10:00Z"/>
  <w16cex:commentExtensible w16cex:durableId="1E7F13DC" w16cex:dateUtc="2023-10-29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9DF027" w16cid:durableId="3F73DF79"/>
  <w16cid:commentId w16cid:paraId="57F676A2" w16cid:durableId="473514C0"/>
  <w16cid:commentId w16cid:paraId="24B6FAD8" w16cid:durableId="43B5FD39"/>
  <w16cid:commentId w16cid:paraId="00318226" w16cid:durableId="323729DD"/>
  <w16cid:commentId w16cid:paraId="0483C88D" w16cid:durableId="05BECC02"/>
  <w16cid:commentId w16cid:paraId="11642732" w16cid:durableId="220BC9A7"/>
  <w16cid:commentId w16cid:paraId="164FE922" w16cid:durableId="1F193796"/>
  <w16cid:commentId w16cid:paraId="1C63C686" w16cid:durableId="3873AA92"/>
  <w16cid:commentId w16cid:paraId="694B1856" w16cid:durableId="51D7E8EC"/>
  <w16cid:commentId w16cid:paraId="1EBAF82C" w16cid:durableId="68EB4EAE"/>
  <w16cid:commentId w16cid:paraId="02EAEEE4" w16cid:durableId="1E7F13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C0C90" w14:textId="77777777" w:rsidR="00F472B8" w:rsidRDefault="00F472B8" w:rsidP="00907F42">
      <w:r>
        <w:separator/>
      </w:r>
    </w:p>
  </w:endnote>
  <w:endnote w:type="continuationSeparator" w:id="0">
    <w:p w14:paraId="2D448203" w14:textId="77777777" w:rsidR="00F472B8" w:rsidRDefault="00F472B8"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97530" w14:textId="77777777" w:rsidR="00F472B8" w:rsidRDefault="00F472B8" w:rsidP="00907F42">
      <w:r>
        <w:separator/>
      </w:r>
    </w:p>
  </w:footnote>
  <w:footnote w:type="continuationSeparator" w:id="0">
    <w:p w14:paraId="27D63FE1" w14:textId="77777777" w:rsidR="00F472B8" w:rsidRDefault="00F472B8"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BE032C"/>
    <w:multiLevelType w:val="hybridMultilevel"/>
    <w:tmpl w:val="A6B87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DD470D"/>
    <w:multiLevelType w:val="hybridMultilevel"/>
    <w:tmpl w:val="86A4B534"/>
    <w:lvl w:ilvl="0" w:tplc="2376E5B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520E0"/>
    <w:multiLevelType w:val="hybridMultilevel"/>
    <w:tmpl w:val="78028344"/>
    <w:lvl w:ilvl="0" w:tplc="C380B67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4B5C6F"/>
    <w:multiLevelType w:val="hybridMultilevel"/>
    <w:tmpl w:val="401E4308"/>
    <w:lvl w:ilvl="0" w:tplc="1A745E3A">
      <w:start w:val="6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07144C"/>
    <w:multiLevelType w:val="hybridMultilevel"/>
    <w:tmpl w:val="676CF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 w:numId="23" w16cid:durableId="775321395">
    <w:abstractNumId w:val="14"/>
  </w:num>
  <w:num w:numId="24" w16cid:durableId="56242911">
    <w:abstractNumId w:val="12"/>
  </w:num>
  <w:num w:numId="25" w16cid:durableId="1533569644">
    <w:abstractNumId w:val="11"/>
  </w:num>
  <w:num w:numId="26" w16cid:durableId="177280469">
    <w:abstractNumId w:val="10"/>
  </w:num>
  <w:num w:numId="27" w16cid:durableId="81271869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line, Madeleine">
    <w15:presenceInfo w15:providerId="AD" w15:userId="S::madeleine_kline@hms.harvard.edu::92d280e3-0671-4885-8047-78319f34164b"/>
  </w15:person>
  <w15:person w15:author="Kline, Madeleine [2]">
    <w15:presenceInfo w15:providerId="AD" w15:userId="S::madeleine.kline@wyss.harvard.edu::92d280e3-0671-4885-8047-78319f34164b"/>
  </w15:person>
  <w15:person w15:author="Yonatan Grad">
    <w15:presenceInfo w15:providerId="Windows Live" w15:userId="6cea77d0f90452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3C0E"/>
    <w:rsid w:val="00003D71"/>
    <w:rsid w:val="00004310"/>
    <w:rsid w:val="000045F0"/>
    <w:rsid w:val="000045F1"/>
    <w:rsid w:val="00004F14"/>
    <w:rsid w:val="000059C5"/>
    <w:rsid w:val="00010EBF"/>
    <w:rsid w:val="000138B3"/>
    <w:rsid w:val="0001540F"/>
    <w:rsid w:val="000160C5"/>
    <w:rsid w:val="00016D1E"/>
    <w:rsid w:val="000170EA"/>
    <w:rsid w:val="00017D31"/>
    <w:rsid w:val="00020B3C"/>
    <w:rsid w:val="00021727"/>
    <w:rsid w:val="000243D9"/>
    <w:rsid w:val="0002568D"/>
    <w:rsid w:val="00025F62"/>
    <w:rsid w:val="00026934"/>
    <w:rsid w:val="00033C10"/>
    <w:rsid w:val="00033E5B"/>
    <w:rsid w:val="00034BCA"/>
    <w:rsid w:val="00037046"/>
    <w:rsid w:val="00037B27"/>
    <w:rsid w:val="000403AB"/>
    <w:rsid w:val="00043CCD"/>
    <w:rsid w:val="00047AD4"/>
    <w:rsid w:val="000517C0"/>
    <w:rsid w:val="00052657"/>
    <w:rsid w:val="00054F5F"/>
    <w:rsid w:val="0005680B"/>
    <w:rsid w:val="00056F40"/>
    <w:rsid w:val="000606A4"/>
    <w:rsid w:val="000618E4"/>
    <w:rsid w:val="0006252F"/>
    <w:rsid w:val="00063137"/>
    <w:rsid w:val="00064142"/>
    <w:rsid w:val="00064C37"/>
    <w:rsid w:val="00064D12"/>
    <w:rsid w:val="00064E41"/>
    <w:rsid w:val="00067021"/>
    <w:rsid w:val="000676AC"/>
    <w:rsid w:val="0007189E"/>
    <w:rsid w:val="00073911"/>
    <w:rsid w:val="00075739"/>
    <w:rsid w:val="00081FDD"/>
    <w:rsid w:val="000834AD"/>
    <w:rsid w:val="0008415E"/>
    <w:rsid w:val="00084D0F"/>
    <w:rsid w:val="00084F9C"/>
    <w:rsid w:val="00091437"/>
    <w:rsid w:val="00094703"/>
    <w:rsid w:val="000968D0"/>
    <w:rsid w:val="000A2DED"/>
    <w:rsid w:val="000A3039"/>
    <w:rsid w:val="000A3AA2"/>
    <w:rsid w:val="000A41A6"/>
    <w:rsid w:val="000A48B0"/>
    <w:rsid w:val="000A560B"/>
    <w:rsid w:val="000A62B7"/>
    <w:rsid w:val="000B14D3"/>
    <w:rsid w:val="000C1907"/>
    <w:rsid w:val="000C3FEE"/>
    <w:rsid w:val="000C4B48"/>
    <w:rsid w:val="000C6371"/>
    <w:rsid w:val="000D21BF"/>
    <w:rsid w:val="000D5D02"/>
    <w:rsid w:val="000D5DE6"/>
    <w:rsid w:val="000D7001"/>
    <w:rsid w:val="000E078F"/>
    <w:rsid w:val="000E12F2"/>
    <w:rsid w:val="000E2BFC"/>
    <w:rsid w:val="000E4799"/>
    <w:rsid w:val="000F1028"/>
    <w:rsid w:val="000F2F07"/>
    <w:rsid w:val="000F39BF"/>
    <w:rsid w:val="000F3F1B"/>
    <w:rsid w:val="000F598A"/>
    <w:rsid w:val="00103FBD"/>
    <w:rsid w:val="001061C1"/>
    <w:rsid w:val="001124D1"/>
    <w:rsid w:val="0011327E"/>
    <w:rsid w:val="00113315"/>
    <w:rsid w:val="001179A2"/>
    <w:rsid w:val="00117B0D"/>
    <w:rsid w:val="00121C8E"/>
    <w:rsid w:val="001225FC"/>
    <w:rsid w:val="00123875"/>
    <w:rsid w:val="001267CB"/>
    <w:rsid w:val="00130673"/>
    <w:rsid w:val="00132892"/>
    <w:rsid w:val="0013373D"/>
    <w:rsid w:val="0013609A"/>
    <w:rsid w:val="0013716E"/>
    <w:rsid w:val="00142392"/>
    <w:rsid w:val="00142519"/>
    <w:rsid w:val="00146849"/>
    <w:rsid w:val="00146ED1"/>
    <w:rsid w:val="00146EFE"/>
    <w:rsid w:val="00150F30"/>
    <w:rsid w:val="00151674"/>
    <w:rsid w:val="00151B1A"/>
    <w:rsid w:val="00152D4A"/>
    <w:rsid w:val="001553A3"/>
    <w:rsid w:val="00155599"/>
    <w:rsid w:val="00155AB0"/>
    <w:rsid w:val="00156833"/>
    <w:rsid w:val="001574B4"/>
    <w:rsid w:val="00160E67"/>
    <w:rsid w:val="00161A10"/>
    <w:rsid w:val="00162178"/>
    <w:rsid w:val="001635FE"/>
    <w:rsid w:val="00164380"/>
    <w:rsid w:val="00165E1F"/>
    <w:rsid w:val="00167954"/>
    <w:rsid w:val="0017218A"/>
    <w:rsid w:val="001750A3"/>
    <w:rsid w:val="00175AD1"/>
    <w:rsid w:val="00176949"/>
    <w:rsid w:val="00176C24"/>
    <w:rsid w:val="00176EBA"/>
    <w:rsid w:val="00177ED0"/>
    <w:rsid w:val="00180418"/>
    <w:rsid w:val="00180838"/>
    <w:rsid w:val="0018152E"/>
    <w:rsid w:val="00181CEB"/>
    <w:rsid w:val="00182521"/>
    <w:rsid w:val="00183FB4"/>
    <w:rsid w:val="001852B1"/>
    <w:rsid w:val="001857F2"/>
    <w:rsid w:val="00187383"/>
    <w:rsid w:val="001900A8"/>
    <w:rsid w:val="001906DD"/>
    <w:rsid w:val="00192B91"/>
    <w:rsid w:val="001936B8"/>
    <w:rsid w:val="0019407A"/>
    <w:rsid w:val="00194B8C"/>
    <w:rsid w:val="001950F5"/>
    <w:rsid w:val="00196293"/>
    <w:rsid w:val="00196842"/>
    <w:rsid w:val="0019724B"/>
    <w:rsid w:val="00197629"/>
    <w:rsid w:val="00197BE0"/>
    <w:rsid w:val="001A293E"/>
    <w:rsid w:val="001A2FAC"/>
    <w:rsid w:val="001A3592"/>
    <w:rsid w:val="001A5D70"/>
    <w:rsid w:val="001A6BCF"/>
    <w:rsid w:val="001B1042"/>
    <w:rsid w:val="001B1166"/>
    <w:rsid w:val="001B373F"/>
    <w:rsid w:val="001B51FD"/>
    <w:rsid w:val="001B77AB"/>
    <w:rsid w:val="001B7C0B"/>
    <w:rsid w:val="001C0AB3"/>
    <w:rsid w:val="001C3093"/>
    <w:rsid w:val="001C500D"/>
    <w:rsid w:val="001C64B7"/>
    <w:rsid w:val="001C6ACB"/>
    <w:rsid w:val="001D0032"/>
    <w:rsid w:val="001D10AD"/>
    <w:rsid w:val="001D1A42"/>
    <w:rsid w:val="001D295A"/>
    <w:rsid w:val="001D36D1"/>
    <w:rsid w:val="001D57B0"/>
    <w:rsid w:val="001D67F7"/>
    <w:rsid w:val="001D7ED8"/>
    <w:rsid w:val="001E25F8"/>
    <w:rsid w:val="001E3B42"/>
    <w:rsid w:val="001E4175"/>
    <w:rsid w:val="001E4368"/>
    <w:rsid w:val="001E4F37"/>
    <w:rsid w:val="001E6181"/>
    <w:rsid w:val="001E7949"/>
    <w:rsid w:val="001F0F2D"/>
    <w:rsid w:val="001F5D3C"/>
    <w:rsid w:val="001F6BFF"/>
    <w:rsid w:val="001F6EBE"/>
    <w:rsid w:val="00200B83"/>
    <w:rsid w:val="0020131C"/>
    <w:rsid w:val="00203884"/>
    <w:rsid w:val="00204743"/>
    <w:rsid w:val="002112CE"/>
    <w:rsid w:val="00211753"/>
    <w:rsid w:val="00213741"/>
    <w:rsid w:val="00222050"/>
    <w:rsid w:val="00225363"/>
    <w:rsid w:val="00225B9D"/>
    <w:rsid w:val="00226994"/>
    <w:rsid w:val="00230AA1"/>
    <w:rsid w:val="002311FA"/>
    <w:rsid w:val="00231729"/>
    <w:rsid w:val="00232B17"/>
    <w:rsid w:val="00234845"/>
    <w:rsid w:val="00236FB5"/>
    <w:rsid w:val="00242380"/>
    <w:rsid w:val="0024340D"/>
    <w:rsid w:val="00244EA7"/>
    <w:rsid w:val="002459C3"/>
    <w:rsid w:val="00246670"/>
    <w:rsid w:val="002514F6"/>
    <w:rsid w:val="00254EDC"/>
    <w:rsid w:val="00255957"/>
    <w:rsid w:val="00257D0F"/>
    <w:rsid w:val="00260CF3"/>
    <w:rsid w:val="00260D2E"/>
    <w:rsid w:val="00262EDA"/>
    <w:rsid w:val="00263921"/>
    <w:rsid w:val="00264274"/>
    <w:rsid w:val="00265DF5"/>
    <w:rsid w:val="0027064A"/>
    <w:rsid w:val="00274E1F"/>
    <w:rsid w:val="0027617E"/>
    <w:rsid w:val="002813D2"/>
    <w:rsid w:val="0028152F"/>
    <w:rsid w:val="0028306E"/>
    <w:rsid w:val="00283730"/>
    <w:rsid w:val="00283B0D"/>
    <w:rsid w:val="00283BE8"/>
    <w:rsid w:val="0028472D"/>
    <w:rsid w:val="00285D35"/>
    <w:rsid w:val="00286AEE"/>
    <w:rsid w:val="00290E7F"/>
    <w:rsid w:val="00291219"/>
    <w:rsid w:val="00293645"/>
    <w:rsid w:val="00297F6F"/>
    <w:rsid w:val="002A0840"/>
    <w:rsid w:val="002A2989"/>
    <w:rsid w:val="002A31AF"/>
    <w:rsid w:val="002A6423"/>
    <w:rsid w:val="002A65E2"/>
    <w:rsid w:val="002B1B24"/>
    <w:rsid w:val="002B46C5"/>
    <w:rsid w:val="002B4CCE"/>
    <w:rsid w:val="002B619A"/>
    <w:rsid w:val="002B7F5C"/>
    <w:rsid w:val="002C118E"/>
    <w:rsid w:val="002C1B49"/>
    <w:rsid w:val="002C1E61"/>
    <w:rsid w:val="002C1EB2"/>
    <w:rsid w:val="002C3A9E"/>
    <w:rsid w:val="002D005E"/>
    <w:rsid w:val="002D0259"/>
    <w:rsid w:val="002D06FC"/>
    <w:rsid w:val="002D0961"/>
    <w:rsid w:val="002D3BDC"/>
    <w:rsid w:val="002D4017"/>
    <w:rsid w:val="002D4673"/>
    <w:rsid w:val="002D4B41"/>
    <w:rsid w:val="002D4F52"/>
    <w:rsid w:val="002D71EA"/>
    <w:rsid w:val="002E21FA"/>
    <w:rsid w:val="002E3929"/>
    <w:rsid w:val="002E4E2A"/>
    <w:rsid w:val="002E6F0C"/>
    <w:rsid w:val="002E7075"/>
    <w:rsid w:val="002E7C84"/>
    <w:rsid w:val="002F16BB"/>
    <w:rsid w:val="002F24E4"/>
    <w:rsid w:val="002F78A4"/>
    <w:rsid w:val="003002F4"/>
    <w:rsid w:val="003038F5"/>
    <w:rsid w:val="003101C2"/>
    <w:rsid w:val="00315ACE"/>
    <w:rsid w:val="00317C0E"/>
    <w:rsid w:val="00317FF4"/>
    <w:rsid w:val="0032077F"/>
    <w:rsid w:val="0032116A"/>
    <w:rsid w:val="00321230"/>
    <w:rsid w:val="0032768E"/>
    <w:rsid w:val="00330080"/>
    <w:rsid w:val="0033049E"/>
    <w:rsid w:val="00333F46"/>
    <w:rsid w:val="00335BA4"/>
    <w:rsid w:val="00335E32"/>
    <w:rsid w:val="00342BB2"/>
    <w:rsid w:val="00342BE6"/>
    <w:rsid w:val="003437A9"/>
    <w:rsid w:val="003445D8"/>
    <w:rsid w:val="00345B25"/>
    <w:rsid w:val="0034629F"/>
    <w:rsid w:val="003472DA"/>
    <w:rsid w:val="003507DF"/>
    <w:rsid w:val="00350C9A"/>
    <w:rsid w:val="00351061"/>
    <w:rsid w:val="0035165D"/>
    <w:rsid w:val="0035288E"/>
    <w:rsid w:val="00353B07"/>
    <w:rsid w:val="003547D9"/>
    <w:rsid w:val="00354A11"/>
    <w:rsid w:val="003551D6"/>
    <w:rsid w:val="00356155"/>
    <w:rsid w:val="00357A65"/>
    <w:rsid w:val="003608CC"/>
    <w:rsid w:val="003609FF"/>
    <w:rsid w:val="00361617"/>
    <w:rsid w:val="00362DB5"/>
    <w:rsid w:val="00365410"/>
    <w:rsid w:val="00370E79"/>
    <w:rsid w:val="003740A9"/>
    <w:rsid w:val="003769D0"/>
    <w:rsid w:val="00377688"/>
    <w:rsid w:val="00380662"/>
    <w:rsid w:val="003809C4"/>
    <w:rsid w:val="003825B1"/>
    <w:rsid w:val="00385300"/>
    <w:rsid w:val="00386B63"/>
    <w:rsid w:val="0039246A"/>
    <w:rsid w:val="003936C1"/>
    <w:rsid w:val="00393D42"/>
    <w:rsid w:val="00393DED"/>
    <w:rsid w:val="00394F53"/>
    <w:rsid w:val="003A6C57"/>
    <w:rsid w:val="003A738E"/>
    <w:rsid w:val="003B537F"/>
    <w:rsid w:val="003C29DC"/>
    <w:rsid w:val="003C384C"/>
    <w:rsid w:val="003C6267"/>
    <w:rsid w:val="003C78B7"/>
    <w:rsid w:val="003D249B"/>
    <w:rsid w:val="003D3BA8"/>
    <w:rsid w:val="003D3C89"/>
    <w:rsid w:val="003D58E8"/>
    <w:rsid w:val="003D65CC"/>
    <w:rsid w:val="003E07F8"/>
    <w:rsid w:val="003E0DA2"/>
    <w:rsid w:val="003E1306"/>
    <w:rsid w:val="003E1C20"/>
    <w:rsid w:val="003E3708"/>
    <w:rsid w:val="003E4BD1"/>
    <w:rsid w:val="003E73CD"/>
    <w:rsid w:val="003E77DD"/>
    <w:rsid w:val="003F0C42"/>
    <w:rsid w:val="00400802"/>
    <w:rsid w:val="00406C90"/>
    <w:rsid w:val="004079A2"/>
    <w:rsid w:val="00410C8A"/>
    <w:rsid w:val="004130BB"/>
    <w:rsid w:val="00413A7D"/>
    <w:rsid w:val="00415BDB"/>
    <w:rsid w:val="00420638"/>
    <w:rsid w:val="004243C3"/>
    <w:rsid w:val="004260F5"/>
    <w:rsid w:val="00431522"/>
    <w:rsid w:val="00431C30"/>
    <w:rsid w:val="004327C0"/>
    <w:rsid w:val="00432E96"/>
    <w:rsid w:val="00433688"/>
    <w:rsid w:val="00435F7F"/>
    <w:rsid w:val="00436E49"/>
    <w:rsid w:val="00441FF7"/>
    <w:rsid w:val="004447B1"/>
    <w:rsid w:val="00445301"/>
    <w:rsid w:val="00445CF2"/>
    <w:rsid w:val="00445EBA"/>
    <w:rsid w:val="00446FE3"/>
    <w:rsid w:val="00447B0E"/>
    <w:rsid w:val="00447E52"/>
    <w:rsid w:val="004503C1"/>
    <w:rsid w:val="00450642"/>
    <w:rsid w:val="00451E07"/>
    <w:rsid w:val="004539AB"/>
    <w:rsid w:val="004554A1"/>
    <w:rsid w:val="00455F6B"/>
    <w:rsid w:val="00456843"/>
    <w:rsid w:val="0045778D"/>
    <w:rsid w:val="00461374"/>
    <w:rsid w:val="00462132"/>
    <w:rsid w:val="00470A2E"/>
    <w:rsid w:val="004718C3"/>
    <w:rsid w:val="00471FD6"/>
    <w:rsid w:val="004721F4"/>
    <w:rsid w:val="00473755"/>
    <w:rsid w:val="00474F73"/>
    <w:rsid w:val="004760FB"/>
    <w:rsid w:val="004770C7"/>
    <w:rsid w:val="004773A4"/>
    <w:rsid w:val="00480350"/>
    <w:rsid w:val="00483575"/>
    <w:rsid w:val="004843B4"/>
    <w:rsid w:val="00485A27"/>
    <w:rsid w:val="00485BF9"/>
    <w:rsid w:val="004876DB"/>
    <w:rsid w:val="004877EE"/>
    <w:rsid w:val="004900FA"/>
    <w:rsid w:val="00490DE2"/>
    <w:rsid w:val="004A4C50"/>
    <w:rsid w:val="004B15BE"/>
    <w:rsid w:val="004B1B5B"/>
    <w:rsid w:val="004B42BA"/>
    <w:rsid w:val="004B7104"/>
    <w:rsid w:val="004B729F"/>
    <w:rsid w:val="004B7F8A"/>
    <w:rsid w:val="004C20FD"/>
    <w:rsid w:val="004C2D2D"/>
    <w:rsid w:val="004C6B38"/>
    <w:rsid w:val="004C7243"/>
    <w:rsid w:val="004C7560"/>
    <w:rsid w:val="004C770D"/>
    <w:rsid w:val="004C778B"/>
    <w:rsid w:val="004D02F7"/>
    <w:rsid w:val="004D2DC3"/>
    <w:rsid w:val="004D4B1B"/>
    <w:rsid w:val="004D4BCA"/>
    <w:rsid w:val="004D4CCB"/>
    <w:rsid w:val="004D5467"/>
    <w:rsid w:val="004E0C24"/>
    <w:rsid w:val="004E1F9D"/>
    <w:rsid w:val="004E24B8"/>
    <w:rsid w:val="004E4487"/>
    <w:rsid w:val="004E607C"/>
    <w:rsid w:val="004E7E3B"/>
    <w:rsid w:val="004E7F02"/>
    <w:rsid w:val="004F1A95"/>
    <w:rsid w:val="004F3FD1"/>
    <w:rsid w:val="004F41FA"/>
    <w:rsid w:val="004F45B5"/>
    <w:rsid w:val="004F6C3C"/>
    <w:rsid w:val="004F7BF3"/>
    <w:rsid w:val="005003F9"/>
    <w:rsid w:val="00500E45"/>
    <w:rsid w:val="005053D8"/>
    <w:rsid w:val="0051348B"/>
    <w:rsid w:val="00514BAB"/>
    <w:rsid w:val="005151D1"/>
    <w:rsid w:val="00516CAA"/>
    <w:rsid w:val="005178EF"/>
    <w:rsid w:val="00520D5A"/>
    <w:rsid w:val="00523BFA"/>
    <w:rsid w:val="00523D50"/>
    <w:rsid w:val="005247ED"/>
    <w:rsid w:val="00524A71"/>
    <w:rsid w:val="00524B00"/>
    <w:rsid w:val="00527090"/>
    <w:rsid w:val="00527147"/>
    <w:rsid w:val="00532E1F"/>
    <w:rsid w:val="005347FF"/>
    <w:rsid w:val="00534B86"/>
    <w:rsid w:val="00534F5B"/>
    <w:rsid w:val="00543293"/>
    <w:rsid w:val="005440C5"/>
    <w:rsid w:val="00550F4D"/>
    <w:rsid w:val="005511E6"/>
    <w:rsid w:val="005515C2"/>
    <w:rsid w:val="00552786"/>
    <w:rsid w:val="0055387B"/>
    <w:rsid w:val="00553BA0"/>
    <w:rsid w:val="00557845"/>
    <w:rsid w:val="00560E4E"/>
    <w:rsid w:val="00561156"/>
    <w:rsid w:val="00561C47"/>
    <w:rsid w:val="00565D44"/>
    <w:rsid w:val="00567423"/>
    <w:rsid w:val="00567E44"/>
    <w:rsid w:val="005703A9"/>
    <w:rsid w:val="00570EA8"/>
    <w:rsid w:val="00572304"/>
    <w:rsid w:val="0057309D"/>
    <w:rsid w:val="00573E65"/>
    <w:rsid w:val="00575EDF"/>
    <w:rsid w:val="00577814"/>
    <w:rsid w:val="005815D4"/>
    <w:rsid w:val="00581B0B"/>
    <w:rsid w:val="00584AF7"/>
    <w:rsid w:val="00586869"/>
    <w:rsid w:val="00586C7D"/>
    <w:rsid w:val="005873C6"/>
    <w:rsid w:val="00587E53"/>
    <w:rsid w:val="00591A5F"/>
    <w:rsid w:val="00591C63"/>
    <w:rsid w:val="00591EEA"/>
    <w:rsid w:val="005947CE"/>
    <w:rsid w:val="00594B2E"/>
    <w:rsid w:val="0059529A"/>
    <w:rsid w:val="00595475"/>
    <w:rsid w:val="00597440"/>
    <w:rsid w:val="005A1D60"/>
    <w:rsid w:val="005A35FA"/>
    <w:rsid w:val="005A683D"/>
    <w:rsid w:val="005B3EDD"/>
    <w:rsid w:val="005B42B9"/>
    <w:rsid w:val="005B5E9B"/>
    <w:rsid w:val="005B6F9E"/>
    <w:rsid w:val="005B7E5A"/>
    <w:rsid w:val="005C10B6"/>
    <w:rsid w:val="005C27D7"/>
    <w:rsid w:val="005C5599"/>
    <w:rsid w:val="005C5F94"/>
    <w:rsid w:val="005D16B6"/>
    <w:rsid w:val="005D173B"/>
    <w:rsid w:val="005D1C6A"/>
    <w:rsid w:val="005D3927"/>
    <w:rsid w:val="005D3ACE"/>
    <w:rsid w:val="005D3DE2"/>
    <w:rsid w:val="005D5502"/>
    <w:rsid w:val="005D5D9B"/>
    <w:rsid w:val="005D6ECA"/>
    <w:rsid w:val="005E10B7"/>
    <w:rsid w:val="005E1CE7"/>
    <w:rsid w:val="005E63DE"/>
    <w:rsid w:val="005F1D51"/>
    <w:rsid w:val="005F3087"/>
    <w:rsid w:val="005F4F42"/>
    <w:rsid w:val="005F61AA"/>
    <w:rsid w:val="00601C73"/>
    <w:rsid w:val="0060536D"/>
    <w:rsid w:val="00606E49"/>
    <w:rsid w:val="006070A3"/>
    <w:rsid w:val="00610AC4"/>
    <w:rsid w:val="00611C04"/>
    <w:rsid w:val="00612178"/>
    <w:rsid w:val="0061352F"/>
    <w:rsid w:val="00614C4D"/>
    <w:rsid w:val="00617686"/>
    <w:rsid w:val="006177F5"/>
    <w:rsid w:val="00617A67"/>
    <w:rsid w:val="0062298B"/>
    <w:rsid w:val="00625BCD"/>
    <w:rsid w:val="00625D5C"/>
    <w:rsid w:val="00626AE5"/>
    <w:rsid w:val="00631DB3"/>
    <w:rsid w:val="006320BE"/>
    <w:rsid w:val="00632512"/>
    <w:rsid w:val="0063296F"/>
    <w:rsid w:val="00632E76"/>
    <w:rsid w:val="00633890"/>
    <w:rsid w:val="006339D2"/>
    <w:rsid w:val="00636E5A"/>
    <w:rsid w:val="006401EE"/>
    <w:rsid w:val="00642790"/>
    <w:rsid w:val="006449C8"/>
    <w:rsid w:val="00644E0F"/>
    <w:rsid w:val="00650716"/>
    <w:rsid w:val="006512FC"/>
    <w:rsid w:val="00651EDB"/>
    <w:rsid w:val="00652EDA"/>
    <w:rsid w:val="00654A3B"/>
    <w:rsid w:val="006560A0"/>
    <w:rsid w:val="00656FA0"/>
    <w:rsid w:val="00660BC1"/>
    <w:rsid w:val="00666A70"/>
    <w:rsid w:val="00666B53"/>
    <w:rsid w:val="006716EA"/>
    <w:rsid w:val="006717D7"/>
    <w:rsid w:val="0067191B"/>
    <w:rsid w:val="006733D1"/>
    <w:rsid w:val="00674310"/>
    <w:rsid w:val="006810BF"/>
    <w:rsid w:val="00683790"/>
    <w:rsid w:val="0068661D"/>
    <w:rsid w:val="0068716E"/>
    <w:rsid w:val="00691283"/>
    <w:rsid w:val="00691471"/>
    <w:rsid w:val="0069294A"/>
    <w:rsid w:val="0069375C"/>
    <w:rsid w:val="00693B02"/>
    <w:rsid w:val="00694180"/>
    <w:rsid w:val="006946FC"/>
    <w:rsid w:val="006949BC"/>
    <w:rsid w:val="00695BFC"/>
    <w:rsid w:val="00695DAE"/>
    <w:rsid w:val="00696078"/>
    <w:rsid w:val="00696ED4"/>
    <w:rsid w:val="006A15FE"/>
    <w:rsid w:val="006A28E5"/>
    <w:rsid w:val="006A3FF0"/>
    <w:rsid w:val="006B02B1"/>
    <w:rsid w:val="006B2E8C"/>
    <w:rsid w:val="006B3CCD"/>
    <w:rsid w:val="006B6220"/>
    <w:rsid w:val="006B6812"/>
    <w:rsid w:val="006B6D15"/>
    <w:rsid w:val="006B752C"/>
    <w:rsid w:val="006C1036"/>
    <w:rsid w:val="006C142C"/>
    <w:rsid w:val="006C168C"/>
    <w:rsid w:val="006C297F"/>
    <w:rsid w:val="006C75C9"/>
    <w:rsid w:val="006D14E5"/>
    <w:rsid w:val="006D37F2"/>
    <w:rsid w:val="006D438D"/>
    <w:rsid w:val="006D4742"/>
    <w:rsid w:val="006D4BB1"/>
    <w:rsid w:val="006D5511"/>
    <w:rsid w:val="006D5646"/>
    <w:rsid w:val="006D6C9D"/>
    <w:rsid w:val="006D7AE3"/>
    <w:rsid w:val="006E0F5F"/>
    <w:rsid w:val="006E1FD0"/>
    <w:rsid w:val="006E22E5"/>
    <w:rsid w:val="006E4596"/>
    <w:rsid w:val="006E79AF"/>
    <w:rsid w:val="006F20E2"/>
    <w:rsid w:val="006F5F2E"/>
    <w:rsid w:val="00700654"/>
    <w:rsid w:val="00701669"/>
    <w:rsid w:val="007020D0"/>
    <w:rsid w:val="0071100F"/>
    <w:rsid w:val="007114D5"/>
    <w:rsid w:val="00711C39"/>
    <w:rsid w:val="00716876"/>
    <w:rsid w:val="00720E0F"/>
    <w:rsid w:val="00722B7A"/>
    <w:rsid w:val="00723269"/>
    <w:rsid w:val="00724A7F"/>
    <w:rsid w:val="00725131"/>
    <w:rsid w:val="00726847"/>
    <w:rsid w:val="00730CA6"/>
    <w:rsid w:val="00730FDC"/>
    <w:rsid w:val="0073179C"/>
    <w:rsid w:val="00731BC0"/>
    <w:rsid w:val="00733056"/>
    <w:rsid w:val="0073533D"/>
    <w:rsid w:val="00735897"/>
    <w:rsid w:val="0073743D"/>
    <w:rsid w:val="00740705"/>
    <w:rsid w:val="00741948"/>
    <w:rsid w:val="00741C06"/>
    <w:rsid w:val="007435A1"/>
    <w:rsid w:val="00744F26"/>
    <w:rsid w:val="00745D66"/>
    <w:rsid w:val="007518B1"/>
    <w:rsid w:val="00751A13"/>
    <w:rsid w:val="007524C1"/>
    <w:rsid w:val="00754753"/>
    <w:rsid w:val="00757B80"/>
    <w:rsid w:val="00760A4B"/>
    <w:rsid w:val="00761069"/>
    <w:rsid w:val="00761265"/>
    <w:rsid w:val="007618AF"/>
    <w:rsid w:val="007619EB"/>
    <w:rsid w:val="007643E1"/>
    <w:rsid w:val="00770B8B"/>
    <w:rsid w:val="0077109D"/>
    <w:rsid w:val="00771374"/>
    <w:rsid w:val="00771701"/>
    <w:rsid w:val="0077193E"/>
    <w:rsid w:val="00774CA6"/>
    <w:rsid w:val="00782975"/>
    <w:rsid w:val="00782A4B"/>
    <w:rsid w:val="00782D8D"/>
    <w:rsid w:val="0078773F"/>
    <w:rsid w:val="007902D6"/>
    <w:rsid w:val="007919AA"/>
    <w:rsid w:val="00791F3A"/>
    <w:rsid w:val="0079248D"/>
    <w:rsid w:val="00792850"/>
    <w:rsid w:val="007A0B32"/>
    <w:rsid w:val="007A4332"/>
    <w:rsid w:val="007A484A"/>
    <w:rsid w:val="007A4F37"/>
    <w:rsid w:val="007A4FD5"/>
    <w:rsid w:val="007A62FA"/>
    <w:rsid w:val="007A66E7"/>
    <w:rsid w:val="007A6C3B"/>
    <w:rsid w:val="007B1A5A"/>
    <w:rsid w:val="007B1BFA"/>
    <w:rsid w:val="007B4765"/>
    <w:rsid w:val="007B527C"/>
    <w:rsid w:val="007C62F3"/>
    <w:rsid w:val="007D0122"/>
    <w:rsid w:val="007D12F8"/>
    <w:rsid w:val="007D1320"/>
    <w:rsid w:val="007D2C7B"/>
    <w:rsid w:val="007D4FA5"/>
    <w:rsid w:val="007D69B1"/>
    <w:rsid w:val="007E24C1"/>
    <w:rsid w:val="007E2D6B"/>
    <w:rsid w:val="007E3D88"/>
    <w:rsid w:val="007E5122"/>
    <w:rsid w:val="007E530D"/>
    <w:rsid w:val="007E5E01"/>
    <w:rsid w:val="007E7649"/>
    <w:rsid w:val="007F2CB1"/>
    <w:rsid w:val="007F39A5"/>
    <w:rsid w:val="007F4423"/>
    <w:rsid w:val="007F66D1"/>
    <w:rsid w:val="007F68E7"/>
    <w:rsid w:val="008010B3"/>
    <w:rsid w:val="0080258B"/>
    <w:rsid w:val="00802B7E"/>
    <w:rsid w:val="00804D7C"/>
    <w:rsid w:val="00806ADA"/>
    <w:rsid w:val="00813D74"/>
    <w:rsid w:val="00814D91"/>
    <w:rsid w:val="00816147"/>
    <w:rsid w:val="0081695B"/>
    <w:rsid w:val="0082013A"/>
    <w:rsid w:val="0082128D"/>
    <w:rsid w:val="008212E4"/>
    <w:rsid w:val="0082164D"/>
    <w:rsid w:val="00821C05"/>
    <w:rsid w:val="00821E20"/>
    <w:rsid w:val="00824E96"/>
    <w:rsid w:val="00825F50"/>
    <w:rsid w:val="00826C9B"/>
    <w:rsid w:val="00827C5A"/>
    <w:rsid w:val="00832C9F"/>
    <w:rsid w:val="00834900"/>
    <w:rsid w:val="00834982"/>
    <w:rsid w:val="00836930"/>
    <w:rsid w:val="008375C0"/>
    <w:rsid w:val="008379DD"/>
    <w:rsid w:val="00841757"/>
    <w:rsid w:val="008428F8"/>
    <w:rsid w:val="008439DA"/>
    <w:rsid w:val="0084467C"/>
    <w:rsid w:val="00847A77"/>
    <w:rsid w:val="008554D9"/>
    <w:rsid w:val="008557E3"/>
    <w:rsid w:val="00857426"/>
    <w:rsid w:val="00861371"/>
    <w:rsid w:val="008613AA"/>
    <w:rsid w:val="00862082"/>
    <w:rsid w:val="00863667"/>
    <w:rsid w:val="008639A6"/>
    <w:rsid w:val="00864036"/>
    <w:rsid w:val="00864397"/>
    <w:rsid w:val="00865DE8"/>
    <w:rsid w:val="00866181"/>
    <w:rsid w:val="00866CCF"/>
    <w:rsid w:val="00867502"/>
    <w:rsid w:val="00871B03"/>
    <w:rsid w:val="00872286"/>
    <w:rsid w:val="008741DB"/>
    <w:rsid w:val="00874DE9"/>
    <w:rsid w:val="00875B24"/>
    <w:rsid w:val="00876021"/>
    <w:rsid w:val="008800EA"/>
    <w:rsid w:val="008802C7"/>
    <w:rsid w:val="0088050F"/>
    <w:rsid w:val="00880893"/>
    <w:rsid w:val="00885235"/>
    <w:rsid w:val="008860C4"/>
    <w:rsid w:val="0088752D"/>
    <w:rsid w:val="008878E4"/>
    <w:rsid w:val="00890016"/>
    <w:rsid w:val="0089235E"/>
    <w:rsid w:val="008941AA"/>
    <w:rsid w:val="00894458"/>
    <w:rsid w:val="0089579F"/>
    <w:rsid w:val="00896BB8"/>
    <w:rsid w:val="008A1E75"/>
    <w:rsid w:val="008A392A"/>
    <w:rsid w:val="008A3BA0"/>
    <w:rsid w:val="008A45A8"/>
    <w:rsid w:val="008A5D27"/>
    <w:rsid w:val="008A687D"/>
    <w:rsid w:val="008A6C7F"/>
    <w:rsid w:val="008B406C"/>
    <w:rsid w:val="008C419A"/>
    <w:rsid w:val="008C4B8E"/>
    <w:rsid w:val="008C5875"/>
    <w:rsid w:val="008C67BF"/>
    <w:rsid w:val="008C717B"/>
    <w:rsid w:val="008C75DB"/>
    <w:rsid w:val="008D0D6A"/>
    <w:rsid w:val="008D21A7"/>
    <w:rsid w:val="008D39E5"/>
    <w:rsid w:val="008D4AFC"/>
    <w:rsid w:val="008D55E0"/>
    <w:rsid w:val="008D6C73"/>
    <w:rsid w:val="008E0D5E"/>
    <w:rsid w:val="008E2803"/>
    <w:rsid w:val="008E586D"/>
    <w:rsid w:val="008F004F"/>
    <w:rsid w:val="008F18D2"/>
    <w:rsid w:val="008F27EB"/>
    <w:rsid w:val="008F3C6D"/>
    <w:rsid w:val="008F4EA6"/>
    <w:rsid w:val="009000A1"/>
    <w:rsid w:val="00904294"/>
    <w:rsid w:val="00904C99"/>
    <w:rsid w:val="00906E43"/>
    <w:rsid w:val="00907F42"/>
    <w:rsid w:val="00913239"/>
    <w:rsid w:val="00913A56"/>
    <w:rsid w:val="009151B9"/>
    <w:rsid w:val="00915D63"/>
    <w:rsid w:val="00917A12"/>
    <w:rsid w:val="00920645"/>
    <w:rsid w:val="00920A70"/>
    <w:rsid w:val="00920F9F"/>
    <w:rsid w:val="0092379A"/>
    <w:rsid w:val="0092439A"/>
    <w:rsid w:val="00924CCE"/>
    <w:rsid w:val="009253B5"/>
    <w:rsid w:val="0092563E"/>
    <w:rsid w:val="00931AD9"/>
    <w:rsid w:val="00933E3C"/>
    <w:rsid w:val="00934135"/>
    <w:rsid w:val="009344B7"/>
    <w:rsid w:val="00934E74"/>
    <w:rsid w:val="00936480"/>
    <w:rsid w:val="009375E9"/>
    <w:rsid w:val="0093794D"/>
    <w:rsid w:val="00937FE6"/>
    <w:rsid w:val="00941766"/>
    <w:rsid w:val="00942307"/>
    <w:rsid w:val="0094313F"/>
    <w:rsid w:val="00943181"/>
    <w:rsid w:val="0094376E"/>
    <w:rsid w:val="0094581F"/>
    <w:rsid w:val="00945888"/>
    <w:rsid w:val="009504A3"/>
    <w:rsid w:val="0095257B"/>
    <w:rsid w:val="00952A25"/>
    <w:rsid w:val="009565D3"/>
    <w:rsid w:val="009565D7"/>
    <w:rsid w:val="0096020B"/>
    <w:rsid w:val="0096658D"/>
    <w:rsid w:val="00967CD2"/>
    <w:rsid w:val="009712B0"/>
    <w:rsid w:val="0097146C"/>
    <w:rsid w:val="00975217"/>
    <w:rsid w:val="00976540"/>
    <w:rsid w:val="00977AE9"/>
    <w:rsid w:val="00977DCF"/>
    <w:rsid w:val="00984DD9"/>
    <w:rsid w:val="009853D1"/>
    <w:rsid w:val="00985BA6"/>
    <w:rsid w:val="00990983"/>
    <w:rsid w:val="00990A57"/>
    <w:rsid w:val="00991C68"/>
    <w:rsid w:val="009962EC"/>
    <w:rsid w:val="009A32D8"/>
    <w:rsid w:val="009A4F36"/>
    <w:rsid w:val="009A5618"/>
    <w:rsid w:val="009B1352"/>
    <w:rsid w:val="009B1E1E"/>
    <w:rsid w:val="009B3869"/>
    <w:rsid w:val="009B47F7"/>
    <w:rsid w:val="009B7629"/>
    <w:rsid w:val="009C0729"/>
    <w:rsid w:val="009C2923"/>
    <w:rsid w:val="009C2ACF"/>
    <w:rsid w:val="009C3F5E"/>
    <w:rsid w:val="009C54A3"/>
    <w:rsid w:val="009D31BF"/>
    <w:rsid w:val="009D3297"/>
    <w:rsid w:val="009D4CCE"/>
    <w:rsid w:val="009D71FB"/>
    <w:rsid w:val="009E027B"/>
    <w:rsid w:val="009E0E8F"/>
    <w:rsid w:val="009E1A8F"/>
    <w:rsid w:val="009E6E7C"/>
    <w:rsid w:val="009F033E"/>
    <w:rsid w:val="009F058A"/>
    <w:rsid w:val="009F1683"/>
    <w:rsid w:val="009F2433"/>
    <w:rsid w:val="009F34AD"/>
    <w:rsid w:val="009F3676"/>
    <w:rsid w:val="009F42D3"/>
    <w:rsid w:val="009F4372"/>
    <w:rsid w:val="009F590B"/>
    <w:rsid w:val="009F6A36"/>
    <w:rsid w:val="00A00644"/>
    <w:rsid w:val="00A0217C"/>
    <w:rsid w:val="00A02188"/>
    <w:rsid w:val="00A05A33"/>
    <w:rsid w:val="00A06753"/>
    <w:rsid w:val="00A0751F"/>
    <w:rsid w:val="00A129D4"/>
    <w:rsid w:val="00A13623"/>
    <w:rsid w:val="00A1447D"/>
    <w:rsid w:val="00A16772"/>
    <w:rsid w:val="00A2043A"/>
    <w:rsid w:val="00A2224D"/>
    <w:rsid w:val="00A231A6"/>
    <w:rsid w:val="00A235DB"/>
    <w:rsid w:val="00A255B9"/>
    <w:rsid w:val="00A303B1"/>
    <w:rsid w:val="00A317EF"/>
    <w:rsid w:val="00A35ACF"/>
    <w:rsid w:val="00A35AD4"/>
    <w:rsid w:val="00A40415"/>
    <w:rsid w:val="00A41B81"/>
    <w:rsid w:val="00A43E24"/>
    <w:rsid w:val="00A456C7"/>
    <w:rsid w:val="00A46079"/>
    <w:rsid w:val="00A465E2"/>
    <w:rsid w:val="00A50288"/>
    <w:rsid w:val="00A52A8F"/>
    <w:rsid w:val="00A54BB7"/>
    <w:rsid w:val="00A562BF"/>
    <w:rsid w:val="00A600F7"/>
    <w:rsid w:val="00A60FBE"/>
    <w:rsid w:val="00A62A73"/>
    <w:rsid w:val="00A63554"/>
    <w:rsid w:val="00A63700"/>
    <w:rsid w:val="00A6698C"/>
    <w:rsid w:val="00A71B9E"/>
    <w:rsid w:val="00A80B43"/>
    <w:rsid w:val="00A86E74"/>
    <w:rsid w:val="00A8749D"/>
    <w:rsid w:val="00A8751B"/>
    <w:rsid w:val="00A906E4"/>
    <w:rsid w:val="00A91D29"/>
    <w:rsid w:val="00A91D9A"/>
    <w:rsid w:val="00A9633B"/>
    <w:rsid w:val="00A974AC"/>
    <w:rsid w:val="00AA218B"/>
    <w:rsid w:val="00AA3576"/>
    <w:rsid w:val="00AA41ED"/>
    <w:rsid w:val="00AA613F"/>
    <w:rsid w:val="00AA66DC"/>
    <w:rsid w:val="00AA70EA"/>
    <w:rsid w:val="00AB3CF2"/>
    <w:rsid w:val="00AB4230"/>
    <w:rsid w:val="00AB5574"/>
    <w:rsid w:val="00AB5639"/>
    <w:rsid w:val="00AB64B5"/>
    <w:rsid w:val="00AB6D75"/>
    <w:rsid w:val="00AC082E"/>
    <w:rsid w:val="00AC133B"/>
    <w:rsid w:val="00AC1747"/>
    <w:rsid w:val="00AC1CB6"/>
    <w:rsid w:val="00AC322C"/>
    <w:rsid w:val="00AC4E9B"/>
    <w:rsid w:val="00AC7CB4"/>
    <w:rsid w:val="00AD036C"/>
    <w:rsid w:val="00AD0785"/>
    <w:rsid w:val="00AD0FBA"/>
    <w:rsid w:val="00AD256C"/>
    <w:rsid w:val="00AD6799"/>
    <w:rsid w:val="00AD6E3F"/>
    <w:rsid w:val="00AD7B28"/>
    <w:rsid w:val="00AE0FE3"/>
    <w:rsid w:val="00AE1794"/>
    <w:rsid w:val="00AE29F8"/>
    <w:rsid w:val="00AE431B"/>
    <w:rsid w:val="00AE6D62"/>
    <w:rsid w:val="00AF005D"/>
    <w:rsid w:val="00AF0321"/>
    <w:rsid w:val="00AF5C50"/>
    <w:rsid w:val="00AF5D07"/>
    <w:rsid w:val="00AF7278"/>
    <w:rsid w:val="00AF769F"/>
    <w:rsid w:val="00B00A98"/>
    <w:rsid w:val="00B02389"/>
    <w:rsid w:val="00B04533"/>
    <w:rsid w:val="00B07833"/>
    <w:rsid w:val="00B10F33"/>
    <w:rsid w:val="00B113C2"/>
    <w:rsid w:val="00B2172C"/>
    <w:rsid w:val="00B21BA7"/>
    <w:rsid w:val="00B2573F"/>
    <w:rsid w:val="00B257B6"/>
    <w:rsid w:val="00B31A4F"/>
    <w:rsid w:val="00B34BFA"/>
    <w:rsid w:val="00B34FB0"/>
    <w:rsid w:val="00B36CC7"/>
    <w:rsid w:val="00B37951"/>
    <w:rsid w:val="00B41935"/>
    <w:rsid w:val="00B45FE8"/>
    <w:rsid w:val="00B46D5D"/>
    <w:rsid w:val="00B515FA"/>
    <w:rsid w:val="00B52C36"/>
    <w:rsid w:val="00B54259"/>
    <w:rsid w:val="00B56D0B"/>
    <w:rsid w:val="00B61AA2"/>
    <w:rsid w:val="00B629C4"/>
    <w:rsid w:val="00B62F04"/>
    <w:rsid w:val="00B63CA9"/>
    <w:rsid w:val="00B64528"/>
    <w:rsid w:val="00B648C8"/>
    <w:rsid w:val="00B71244"/>
    <w:rsid w:val="00B724AE"/>
    <w:rsid w:val="00B727F6"/>
    <w:rsid w:val="00B74CA1"/>
    <w:rsid w:val="00B7661D"/>
    <w:rsid w:val="00B810E1"/>
    <w:rsid w:val="00B815CD"/>
    <w:rsid w:val="00B8319D"/>
    <w:rsid w:val="00B83EC1"/>
    <w:rsid w:val="00B84E00"/>
    <w:rsid w:val="00B85D7C"/>
    <w:rsid w:val="00B91FA5"/>
    <w:rsid w:val="00B958F9"/>
    <w:rsid w:val="00B968A5"/>
    <w:rsid w:val="00BA02C9"/>
    <w:rsid w:val="00BA0363"/>
    <w:rsid w:val="00BA26A5"/>
    <w:rsid w:val="00BA3E8C"/>
    <w:rsid w:val="00BB15EB"/>
    <w:rsid w:val="00BB1CDF"/>
    <w:rsid w:val="00BB4536"/>
    <w:rsid w:val="00BC1214"/>
    <w:rsid w:val="00BC22DE"/>
    <w:rsid w:val="00BC406C"/>
    <w:rsid w:val="00BC59F6"/>
    <w:rsid w:val="00BC644B"/>
    <w:rsid w:val="00BC7CEE"/>
    <w:rsid w:val="00BD0A93"/>
    <w:rsid w:val="00BD1762"/>
    <w:rsid w:val="00BD3916"/>
    <w:rsid w:val="00BD55D1"/>
    <w:rsid w:val="00BD65AB"/>
    <w:rsid w:val="00BD66E2"/>
    <w:rsid w:val="00BD7295"/>
    <w:rsid w:val="00BE097C"/>
    <w:rsid w:val="00BE2C85"/>
    <w:rsid w:val="00BE3E41"/>
    <w:rsid w:val="00BE3E8F"/>
    <w:rsid w:val="00BE4350"/>
    <w:rsid w:val="00BE6A03"/>
    <w:rsid w:val="00BF0D79"/>
    <w:rsid w:val="00BF237C"/>
    <w:rsid w:val="00BF3FAB"/>
    <w:rsid w:val="00BF4D43"/>
    <w:rsid w:val="00BF5133"/>
    <w:rsid w:val="00C00E75"/>
    <w:rsid w:val="00C0143C"/>
    <w:rsid w:val="00C0146F"/>
    <w:rsid w:val="00C04648"/>
    <w:rsid w:val="00C051B2"/>
    <w:rsid w:val="00C10002"/>
    <w:rsid w:val="00C1023E"/>
    <w:rsid w:val="00C1031B"/>
    <w:rsid w:val="00C107D4"/>
    <w:rsid w:val="00C121AF"/>
    <w:rsid w:val="00C1352A"/>
    <w:rsid w:val="00C13AE5"/>
    <w:rsid w:val="00C13AEB"/>
    <w:rsid w:val="00C13BD9"/>
    <w:rsid w:val="00C1595A"/>
    <w:rsid w:val="00C16A24"/>
    <w:rsid w:val="00C23EE3"/>
    <w:rsid w:val="00C27601"/>
    <w:rsid w:val="00C32808"/>
    <w:rsid w:val="00C34B23"/>
    <w:rsid w:val="00C35BF1"/>
    <w:rsid w:val="00C35F23"/>
    <w:rsid w:val="00C360E3"/>
    <w:rsid w:val="00C376A8"/>
    <w:rsid w:val="00C40C8B"/>
    <w:rsid w:val="00C41A7D"/>
    <w:rsid w:val="00C42781"/>
    <w:rsid w:val="00C4355D"/>
    <w:rsid w:val="00C452C6"/>
    <w:rsid w:val="00C46A38"/>
    <w:rsid w:val="00C46D26"/>
    <w:rsid w:val="00C47673"/>
    <w:rsid w:val="00C538FF"/>
    <w:rsid w:val="00C540D2"/>
    <w:rsid w:val="00C56F61"/>
    <w:rsid w:val="00C62D2D"/>
    <w:rsid w:val="00C63346"/>
    <w:rsid w:val="00C637D9"/>
    <w:rsid w:val="00C63E25"/>
    <w:rsid w:val="00C6470D"/>
    <w:rsid w:val="00C65AC3"/>
    <w:rsid w:val="00C665BA"/>
    <w:rsid w:val="00C66E20"/>
    <w:rsid w:val="00C7179C"/>
    <w:rsid w:val="00C7278D"/>
    <w:rsid w:val="00C75001"/>
    <w:rsid w:val="00C764E6"/>
    <w:rsid w:val="00C81E0C"/>
    <w:rsid w:val="00C823C0"/>
    <w:rsid w:val="00C82619"/>
    <w:rsid w:val="00C82A9E"/>
    <w:rsid w:val="00C84658"/>
    <w:rsid w:val="00C86AF5"/>
    <w:rsid w:val="00C92D01"/>
    <w:rsid w:val="00C93A2C"/>
    <w:rsid w:val="00C93D45"/>
    <w:rsid w:val="00C952A0"/>
    <w:rsid w:val="00CA0AE1"/>
    <w:rsid w:val="00CA119E"/>
    <w:rsid w:val="00CA431B"/>
    <w:rsid w:val="00CA4693"/>
    <w:rsid w:val="00CA473D"/>
    <w:rsid w:val="00CA5A9D"/>
    <w:rsid w:val="00CA6E2D"/>
    <w:rsid w:val="00CA761F"/>
    <w:rsid w:val="00CA7A0B"/>
    <w:rsid w:val="00CA7B69"/>
    <w:rsid w:val="00CB0A47"/>
    <w:rsid w:val="00CB180A"/>
    <w:rsid w:val="00CB492F"/>
    <w:rsid w:val="00CB7199"/>
    <w:rsid w:val="00CB7B3E"/>
    <w:rsid w:val="00CC3200"/>
    <w:rsid w:val="00CC7969"/>
    <w:rsid w:val="00CD6788"/>
    <w:rsid w:val="00CE0F04"/>
    <w:rsid w:val="00CE13F8"/>
    <w:rsid w:val="00CE2CA6"/>
    <w:rsid w:val="00CE69DC"/>
    <w:rsid w:val="00CF0228"/>
    <w:rsid w:val="00CF10D0"/>
    <w:rsid w:val="00CF1A0F"/>
    <w:rsid w:val="00CF420F"/>
    <w:rsid w:val="00CF7D98"/>
    <w:rsid w:val="00D004F5"/>
    <w:rsid w:val="00D02E12"/>
    <w:rsid w:val="00D04168"/>
    <w:rsid w:val="00D05536"/>
    <w:rsid w:val="00D067BE"/>
    <w:rsid w:val="00D1157F"/>
    <w:rsid w:val="00D11DA6"/>
    <w:rsid w:val="00D133F5"/>
    <w:rsid w:val="00D147EB"/>
    <w:rsid w:val="00D14DB6"/>
    <w:rsid w:val="00D160DB"/>
    <w:rsid w:val="00D17542"/>
    <w:rsid w:val="00D20F4B"/>
    <w:rsid w:val="00D23A04"/>
    <w:rsid w:val="00D24B72"/>
    <w:rsid w:val="00D27790"/>
    <w:rsid w:val="00D27851"/>
    <w:rsid w:val="00D318A3"/>
    <w:rsid w:val="00D337EA"/>
    <w:rsid w:val="00D3681C"/>
    <w:rsid w:val="00D370BB"/>
    <w:rsid w:val="00D37111"/>
    <w:rsid w:val="00D375D6"/>
    <w:rsid w:val="00D40881"/>
    <w:rsid w:val="00D41934"/>
    <w:rsid w:val="00D43110"/>
    <w:rsid w:val="00D45852"/>
    <w:rsid w:val="00D511F6"/>
    <w:rsid w:val="00D52332"/>
    <w:rsid w:val="00D55E7E"/>
    <w:rsid w:val="00D56560"/>
    <w:rsid w:val="00D57046"/>
    <w:rsid w:val="00D57180"/>
    <w:rsid w:val="00D64AD9"/>
    <w:rsid w:val="00D64C46"/>
    <w:rsid w:val="00D6598A"/>
    <w:rsid w:val="00D661CC"/>
    <w:rsid w:val="00D66E1F"/>
    <w:rsid w:val="00D737B0"/>
    <w:rsid w:val="00D74DE6"/>
    <w:rsid w:val="00D75AC0"/>
    <w:rsid w:val="00D75ACA"/>
    <w:rsid w:val="00D75B5E"/>
    <w:rsid w:val="00D77B02"/>
    <w:rsid w:val="00D82237"/>
    <w:rsid w:val="00D836E4"/>
    <w:rsid w:val="00D85288"/>
    <w:rsid w:val="00D8764B"/>
    <w:rsid w:val="00D9004F"/>
    <w:rsid w:val="00D91538"/>
    <w:rsid w:val="00D91B46"/>
    <w:rsid w:val="00D91ED3"/>
    <w:rsid w:val="00D92239"/>
    <w:rsid w:val="00D93081"/>
    <w:rsid w:val="00D95100"/>
    <w:rsid w:val="00D9752E"/>
    <w:rsid w:val="00D97BC6"/>
    <w:rsid w:val="00DA16B3"/>
    <w:rsid w:val="00DA198C"/>
    <w:rsid w:val="00DA3B87"/>
    <w:rsid w:val="00DA454A"/>
    <w:rsid w:val="00DA4BC2"/>
    <w:rsid w:val="00DA53A1"/>
    <w:rsid w:val="00DA63DB"/>
    <w:rsid w:val="00DA79BA"/>
    <w:rsid w:val="00DB2D5A"/>
    <w:rsid w:val="00DB32F4"/>
    <w:rsid w:val="00DB5E10"/>
    <w:rsid w:val="00DC06BF"/>
    <w:rsid w:val="00DC0A03"/>
    <w:rsid w:val="00DC105E"/>
    <w:rsid w:val="00DC10D2"/>
    <w:rsid w:val="00DC32FD"/>
    <w:rsid w:val="00DC6626"/>
    <w:rsid w:val="00DC755A"/>
    <w:rsid w:val="00DD11EF"/>
    <w:rsid w:val="00DD22A8"/>
    <w:rsid w:val="00DD2493"/>
    <w:rsid w:val="00DD357B"/>
    <w:rsid w:val="00DD632C"/>
    <w:rsid w:val="00DE1BB2"/>
    <w:rsid w:val="00DE1BFC"/>
    <w:rsid w:val="00DE5B92"/>
    <w:rsid w:val="00DE639A"/>
    <w:rsid w:val="00DE6B7F"/>
    <w:rsid w:val="00DF15A7"/>
    <w:rsid w:val="00DF32F3"/>
    <w:rsid w:val="00DF3E6F"/>
    <w:rsid w:val="00DF56D3"/>
    <w:rsid w:val="00DF6929"/>
    <w:rsid w:val="00DF6A87"/>
    <w:rsid w:val="00DF74D7"/>
    <w:rsid w:val="00E00DA9"/>
    <w:rsid w:val="00E01F1A"/>
    <w:rsid w:val="00E031D2"/>
    <w:rsid w:val="00E03C97"/>
    <w:rsid w:val="00E11094"/>
    <w:rsid w:val="00E14A6F"/>
    <w:rsid w:val="00E151FE"/>
    <w:rsid w:val="00E15855"/>
    <w:rsid w:val="00E15FE8"/>
    <w:rsid w:val="00E21410"/>
    <w:rsid w:val="00E21C97"/>
    <w:rsid w:val="00E235D7"/>
    <w:rsid w:val="00E23EAC"/>
    <w:rsid w:val="00E2480C"/>
    <w:rsid w:val="00E24BA1"/>
    <w:rsid w:val="00E332B9"/>
    <w:rsid w:val="00E34B8D"/>
    <w:rsid w:val="00E351EF"/>
    <w:rsid w:val="00E36DC6"/>
    <w:rsid w:val="00E36E81"/>
    <w:rsid w:val="00E37E7B"/>
    <w:rsid w:val="00E408FD"/>
    <w:rsid w:val="00E40AAF"/>
    <w:rsid w:val="00E413C6"/>
    <w:rsid w:val="00E44472"/>
    <w:rsid w:val="00E453CA"/>
    <w:rsid w:val="00E54100"/>
    <w:rsid w:val="00E54AC9"/>
    <w:rsid w:val="00E55F76"/>
    <w:rsid w:val="00E569AF"/>
    <w:rsid w:val="00E573D2"/>
    <w:rsid w:val="00E5770E"/>
    <w:rsid w:val="00E57E33"/>
    <w:rsid w:val="00E57F5B"/>
    <w:rsid w:val="00E63A78"/>
    <w:rsid w:val="00E6582C"/>
    <w:rsid w:val="00E6591D"/>
    <w:rsid w:val="00E6593F"/>
    <w:rsid w:val="00E6600B"/>
    <w:rsid w:val="00E67A16"/>
    <w:rsid w:val="00E703DE"/>
    <w:rsid w:val="00E72A8D"/>
    <w:rsid w:val="00E74346"/>
    <w:rsid w:val="00E75D58"/>
    <w:rsid w:val="00E77453"/>
    <w:rsid w:val="00E8040F"/>
    <w:rsid w:val="00E8076A"/>
    <w:rsid w:val="00E80BDE"/>
    <w:rsid w:val="00E83DBD"/>
    <w:rsid w:val="00E91563"/>
    <w:rsid w:val="00E91EA6"/>
    <w:rsid w:val="00E92F4C"/>
    <w:rsid w:val="00E92FFF"/>
    <w:rsid w:val="00E943E2"/>
    <w:rsid w:val="00E94C13"/>
    <w:rsid w:val="00E95433"/>
    <w:rsid w:val="00E95F5E"/>
    <w:rsid w:val="00E96642"/>
    <w:rsid w:val="00E96827"/>
    <w:rsid w:val="00EA144D"/>
    <w:rsid w:val="00EA2240"/>
    <w:rsid w:val="00EA2E36"/>
    <w:rsid w:val="00EA3074"/>
    <w:rsid w:val="00EA5FFF"/>
    <w:rsid w:val="00EA6993"/>
    <w:rsid w:val="00EA6DB7"/>
    <w:rsid w:val="00EB320C"/>
    <w:rsid w:val="00EB380C"/>
    <w:rsid w:val="00EB410A"/>
    <w:rsid w:val="00EC1683"/>
    <w:rsid w:val="00EC3AFB"/>
    <w:rsid w:val="00EC5C18"/>
    <w:rsid w:val="00EC7E09"/>
    <w:rsid w:val="00ED09AA"/>
    <w:rsid w:val="00ED0F48"/>
    <w:rsid w:val="00ED1015"/>
    <w:rsid w:val="00ED1738"/>
    <w:rsid w:val="00ED1E12"/>
    <w:rsid w:val="00ED2142"/>
    <w:rsid w:val="00ED2AA6"/>
    <w:rsid w:val="00ED4202"/>
    <w:rsid w:val="00ED46A3"/>
    <w:rsid w:val="00ED4E72"/>
    <w:rsid w:val="00ED6807"/>
    <w:rsid w:val="00ED68C0"/>
    <w:rsid w:val="00ED768C"/>
    <w:rsid w:val="00ED7A3F"/>
    <w:rsid w:val="00ED7ADF"/>
    <w:rsid w:val="00EE12B0"/>
    <w:rsid w:val="00EE32FD"/>
    <w:rsid w:val="00EE3FC0"/>
    <w:rsid w:val="00EE5AA5"/>
    <w:rsid w:val="00EE5AA6"/>
    <w:rsid w:val="00EE6F15"/>
    <w:rsid w:val="00EE7F23"/>
    <w:rsid w:val="00EF14BA"/>
    <w:rsid w:val="00EF15BD"/>
    <w:rsid w:val="00EF4B52"/>
    <w:rsid w:val="00EF6F2A"/>
    <w:rsid w:val="00EF718B"/>
    <w:rsid w:val="00EF7900"/>
    <w:rsid w:val="00F020ED"/>
    <w:rsid w:val="00F02D0C"/>
    <w:rsid w:val="00F03F32"/>
    <w:rsid w:val="00F05CA9"/>
    <w:rsid w:val="00F111FD"/>
    <w:rsid w:val="00F16CA4"/>
    <w:rsid w:val="00F17B37"/>
    <w:rsid w:val="00F22519"/>
    <w:rsid w:val="00F22E92"/>
    <w:rsid w:val="00F2577F"/>
    <w:rsid w:val="00F30587"/>
    <w:rsid w:val="00F3182A"/>
    <w:rsid w:val="00F321CB"/>
    <w:rsid w:val="00F3397C"/>
    <w:rsid w:val="00F40504"/>
    <w:rsid w:val="00F4391C"/>
    <w:rsid w:val="00F43F09"/>
    <w:rsid w:val="00F472B8"/>
    <w:rsid w:val="00F50282"/>
    <w:rsid w:val="00F54EAF"/>
    <w:rsid w:val="00F559D9"/>
    <w:rsid w:val="00F605F2"/>
    <w:rsid w:val="00F61FFD"/>
    <w:rsid w:val="00F64698"/>
    <w:rsid w:val="00F64C2E"/>
    <w:rsid w:val="00F67505"/>
    <w:rsid w:val="00F702A8"/>
    <w:rsid w:val="00F72F2A"/>
    <w:rsid w:val="00F72F8C"/>
    <w:rsid w:val="00F739C8"/>
    <w:rsid w:val="00F74361"/>
    <w:rsid w:val="00F75C0E"/>
    <w:rsid w:val="00F767EE"/>
    <w:rsid w:val="00F80A6F"/>
    <w:rsid w:val="00F82546"/>
    <w:rsid w:val="00F853BF"/>
    <w:rsid w:val="00F900D9"/>
    <w:rsid w:val="00F908B4"/>
    <w:rsid w:val="00F90C78"/>
    <w:rsid w:val="00F93D5B"/>
    <w:rsid w:val="00FA002C"/>
    <w:rsid w:val="00FA3AEB"/>
    <w:rsid w:val="00FA3FE2"/>
    <w:rsid w:val="00FA462A"/>
    <w:rsid w:val="00FA5928"/>
    <w:rsid w:val="00FA5E7A"/>
    <w:rsid w:val="00FA6947"/>
    <w:rsid w:val="00FA6F61"/>
    <w:rsid w:val="00FA7E19"/>
    <w:rsid w:val="00FB26B7"/>
    <w:rsid w:val="00FB2E23"/>
    <w:rsid w:val="00FB32CB"/>
    <w:rsid w:val="00FB4778"/>
    <w:rsid w:val="00FC086B"/>
    <w:rsid w:val="00FC1A8D"/>
    <w:rsid w:val="00FC324D"/>
    <w:rsid w:val="00FC3D37"/>
    <w:rsid w:val="00FC5FF0"/>
    <w:rsid w:val="00FC70E1"/>
    <w:rsid w:val="00FD15F6"/>
    <w:rsid w:val="00FD34FC"/>
    <w:rsid w:val="00FD4BCE"/>
    <w:rsid w:val="00FD6F16"/>
    <w:rsid w:val="00FE0B19"/>
    <w:rsid w:val="00FE1201"/>
    <w:rsid w:val="00FE3B45"/>
    <w:rsid w:val="00FE4612"/>
    <w:rsid w:val="00FF0013"/>
    <w:rsid w:val="00FF16C0"/>
    <w:rsid w:val="00FF34BD"/>
    <w:rsid w:val="00FF776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091437"/>
    <w:rPr>
      <w:color w:val="0563C1" w:themeColor="hyperlink"/>
      <w:u w:val="single"/>
    </w:rPr>
  </w:style>
  <w:style w:type="character" w:styleId="UnresolvedMention">
    <w:name w:val="Unresolved Mention"/>
    <w:basedOn w:val="DefaultParagraphFont"/>
    <w:uiPriority w:val="99"/>
    <w:rsid w:val="00091437"/>
    <w:rPr>
      <w:color w:val="605E5C"/>
      <w:shd w:val="clear" w:color="auto" w:fill="E1DFDD"/>
    </w:rPr>
  </w:style>
  <w:style w:type="character" w:styleId="FollowedHyperlink">
    <w:name w:val="FollowedHyperlink"/>
    <w:basedOn w:val="DefaultParagraphFont"/>
    <w:uiPriority w:val="99"/>
    <w:semiHidden/>
    <w:unhideWhenUsed/>
    <w:rsid w:val="00F908B4"/>
    <w:rPr>
      <w:color w:val="954F72" w:themeColor="followedHyperlink"/>
      <w:u w:val="single"/>
    </w:rPr>
  </w:style>
  <w:style w:type="table" w:styleId="ListTable5Dark-Accent3">
    <w:name w:val="List Table 5 Dark Accent 3"/>
    <w:basedOn w:val="TableNormal"/>
    <w:uiPriority w:val="50"/>
    <w:rsid w:val="00047AD4"/>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047AD4"/>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047AD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047AD4"/>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1Light-Accent3">
    <w:name w:val="List Table 1 Light Accent 3"/>
    <w:basedOn w:val="TableNormal"/>
    <w:uiPriority w:val="46"/>
    <w:rsid w:val="00047AD4"/>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047AD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047AD4"/>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48"/>
    <w:rsid w:val="00047AD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047AD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047AD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84F9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770B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422655258">
      <w:bodyDiv w:val="1"/>
      <w:marLeft w:val="0"/>
      <w:marRight w:val="0"/>
      <w:marTop w:val="0"/>
      <w:marBottom w:val="0"/>
      <w:divBdr>
        <w:top w:val="none" w:sz="0" w:space="0" w:color="auto"/>
        <w:left w:val="none" w:sz="0" w:space="0" w:color="auto"/>
        <w:bottom w:val="none" w:sz="0" w:space="0" w:color="auto"/>
        <w:right w:val="none" w:sz="0" w:space="0" w:color="auto"/>
      </w:divBdr>
    </w:div>
    <w:div w:id="461778256">
      <w:bodyDiv w:val="1"/>
      <w:marLeft w:val="0"/>
      <w:marRight w:val="0"/>
      <w:marTop w:val="0"/>
      <w:marBottom w:val="0"/>
      <w:divBdr>
        <w:top w:val="none" w:sz="0" w:space="0" w:color="auto"/>
        <w:left w:val="none" w:sz="0" w:space="0" w:color="auto"/>
        <w:bottom w:val="none" w:sz="0" w:space="0" w:color="auto"/>
        <w:right w:val="none" w:sz="0" w:space="0" w:color="auto"/>
      </w:divBdr>
    </w:div>
    <w:div w:id="671295987">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footer" Target="footer2.xml"/><Relationship Id="rId26" Type="http://schemas.openxmlformats.org/officeDocument/2006/relationships/image" Target="media/image11.emf"/><Relationship Id="rId39" Type="http://schemas.openxmlformats.org/officeDocument/2006/relationships/theme" Target="theme/theme1.xml"/><Relationship Id="rId21" Type="http://schemas.openxmlformats.org/officeDocument/2006/relationships/image" Target="media/image6.emf"/><Relationship Id="rId34" Type="http://schemas.openxmlformats.org/officeDocument/2006/relationships/image" Target="media/image19.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footer" Target="footer1.xml"/><Relationship Id="rId25" Type="http://schemas.openxmlformats.org/officeDocument/2006/relationships/image" Target="media/image10.emf"/><Relationship Id="rId33" Type="http://schemas.openxmlformats.org/officeDocument/2006/relationships/image" Target="media/image18.emf"/><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github.com/gradlab/StrepPharyngitis.git" TargetMode="External"/><Relationship Id="rId20" Type="http://schemas.openxmlformats.org/officeDocument/2006/relationships/image" Target="media/image5.emf"/><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info@pewresearch.org" TargetMode="Externa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10" Type="http://schemas.microsoft.com/office/2016/09/relationships/commentsIds" Target="commentsIds.xml"/><Relationship Id="rId19" Type="http://schemas.openxmlformats.org/officeDocument/2006/relationships/image" Target="media/image4.gif"/><Relationship Id="rId31" Type="http://schemas.openxmlformats.org/officeDocument/2006/relationships/image" Target="media/image1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39F09-EDA9-E847-A3BC-2BEB61F2B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42</Pages>
  <Words>15293</Words>
  <Characters>87173</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64</cp:revision>
  <dcterms:created xsi:type="dcterms:W3CDTF">2023-10-26T20:54:00Z</dcterms:created>
  <dcterms:modified xsi:type="dcterms:W3CDTF">2023-10-29T21:58:00Z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zotero-version="6.0.28"&gt;&lt;session id="j0GtzhAE"/&gt;&lt;style id="http://www.zotero.org/styles/cell" hasBibliography="1" bibliographyStyleHasBeenSet="1"/&gt;&lt;prefs&gt;&lt;pref name="fieldType" value="Field"/&gt;&lt;/prefs&gt;&lt;/data&gt;</vt:lpwstr>
  </property>
</Properties>
</file>