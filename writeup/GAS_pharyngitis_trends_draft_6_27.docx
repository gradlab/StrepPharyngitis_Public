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7E015" w14:textId="18E24EF4" w:rsidR="00AE29F8" w:rsidRPr="006716EA" w:rsidRDefault="00AE29F8" w:rsidP="00EC1683">
      <w:pPr>
        <w:jc w:val="center"/>
        <w:rPr>
          <w:rFonts w:eastAsia="Times New Roman" w:cstheme="minorHAnsi"/>
        </w:rPr>
      </w:pPr>
      <w:r w:rsidRPr="006716EA">
        <w:rPr>
          <w:rFonts w:eastAsia="Times New Roman" w:cstheme="minorHAnsi"/>
          <w:b/>
          <w:bCs/>
          <w:color w:val="000000"/>
        </w:rPr>
        <w:t xml:space="preserve">Spatiotemporal Trends in Group </w:t>
      </w:r>
      <w:proofErr w:type="gramStart"/>
      <w:r w:rsidRPr="006716EA">
        <w:rPr>
          <w:rFonts w:eastAsia="Times New Roman" w:cstheme="minorHAnsi"/>
          <w:b/>
          <w:bCs/>
          <w:color w:val="000000"/>
        </w:rPr>
        <w:t>A</w:t>
      </w:r>
      <w:proofErr w:type="gramEnd"/>
      <w:r w:rsidRPr="006716EA">
        <w:rPr>
          <w:rFonts w:eastAsia="Times New Roman" w:cstheme="minorHAnsi"/>
          <w:b/>
          <w:bCs/>
          <w:color w:val="000000"/>
        </w:rPr>
        <w:t xml:space="preserve"> Streptococcal</w:t>
      </w:r>
      <w:r w:rsidRPr="006716EA">
        <w:rPr>
          <w:rFonts w:eastAsia="Times New Roman" w:cstheme="minorHAnsi"/>
          <w:b/>
          <w:bCs/>
          <w:i/>
          <w:iCs/>
          <w:color w:val="000000"/>
        </w:rPr>
        <w:t xml:space="preserve"> </w:t>
      </w:r>
      <w:r w:rsidRPr="006716EA">
        <w:rPr>
          <w:rFonts w:eastAsia="Times New Roman" w:cstheme="minorHAnsi"/>
          <w:b/>
          <w:bCs/>
          <w:color w:val="000000"/>
        </w:rPr>
        <w:t>Pharyngitis in the United States</w:t>
      </w:r>
    </w:p>
    <w:p w14:paraId="370C36B5" w14:textId="4AAC0ADA" w:rsidR="00AE29F8" w:rsidRPr="006716EA" w:rsidRDefault="00AE29F8" w:rsidP="00AE29F8">
      <w:pPr>
        <w:jc w:val="center"/>
        <w:rPr>
          <w:rFonts w:eastAsia="Times New Roman" w:cstheme="minorHAnsi"/>
        </w:rPr>
      </w:pPr>
      <w:r w:rsidRPr="006716EA">
        <w:rPr>
          <w:rFonts w:eastAsia="Times New Roman" w:cstheme="minorHAnsi"/>
          <w:color w:val="000000"/>
        </w:rPr>
        <w:t xml:space="preserve">Madeleine </w:t>
      </w:r>
      <w:r w:rsidR="00B34BFA">
        <w:rPr>
          <w:rFonts w:eastAsia="Times New Roman" w:cstheme="minorHAnsi"/>
          <w:color w:val="000000"/>
        </w:rPr>
        <w:t xml:space="preserve">C. </w:t>
      </w:r>
      <w:r w:rsidRPr="006716EA">
        <w:rPr>
          <w:rFonts w:eastAsia="Times New Roman" w:cstheme="minorHAnsi"/>
          <w:color w:val="000000"/>
        </w:rPr>
        <w:t>Kline, Stephen</w:t>
      </w:r>
      <w:r w:rsidR="00B34BFA">
        <w:rPr>
          <w:rFonts w:eastAsia="Times New Roman" w:cstheme="minorHAnsi"/>
          <w:color w:val="000000"/>
        </w:rPr>
        <w:t xml:space="preserve"> M.</w:t>
      </w:r>
      <w:r w:rsidRPr="006716EA">
        <w:rPr>
          <w:rFonts w:eastAsia="Times New Roman" w:cstheme="minorHAnsi"/>
          <w:color w:val="000000"/>
        </w:rPr>
        <w:t xml:space="preserve"> </w:t>
      </w:r>
      <w:proofErr w:type="spellStart"/>
      <w:r w:rsidRPr="006716EA">
        <w:rPr>
          <w:rFonts w:eastAsia="Times New Roman" w:cstheme="minorHAnsi"/>
          <w:color w:val="000000"/>
        </w:rPr>
        <w:t>Kissler</w:t>
      </w:r>
      <w:proofErr w:type="spellEnd"/>
      <w:r w:rsidRPr="006716EA">
        <w:rPr>
          <w:rFonts w:eastAsia="Times New Roman" w:cstheme="minorHAnsi"/>
          <w:color w:val="000000"/>
        </w:rPr>
        <w:t xml:space="preserve">, Yonatan </w:t>
      </w:r>
      <w:r w:rsidR="00B34BFA">
        <w:rPr>
          <w:rFonts w:eastAsia="Times New Roman" w:cstheme="minorHAnsi"/>
          <w:color w:val="000000"/>
        </w:rPr>
        <w:t xml:space="preserve">H. </w:t>
      </w:r>
      <w:r w:rsidRPr="006716EA">
        <w:rPr>
          <w:rFonts w:eastAsia="Times New Roman" w:cstheme="minorHAnsi"/>
          <w:color w:val="000000"/>
        </w:rPr>
        <w:t>Grad</w:t>
      </w:r>
    </w:p>
    <w:p w14:paraId="6A9B969E" w14:textId="77777777" w:rsidR="00AE29F8" w:rsidRPr="00AE29F8" w:rsidRDefault="00AE29F8" w:rsidP="00AE29F8">
      <w:pPr>
        <w:rPr>
          <w:rFonts w:ascii="Times New Roman" w:eastAsia="Times New Roman" w:hAnsi="Times New Roman" w:cs="Times New Roman"/>
        </w:rPr>
      </w:pPr>
    </w:p>
    <w:p w14:paraId="19BB1BE2" w14:textId="6D7D99BB" w:rsidR="0073533D" w:rsidRDefault="00B10F33">
      <w:pPr>
        <w:rPr>
          <w:b/>
          <w:bCs/>
        </w:rPr>
      </w:pPr>
      <w:r w:rsidRPr="00B10F33">
        <w:rPr>
          <w:b/>
          <w:bCs/>
        </w:rPr>
        <w:t>ABSTRACT</w:t>
      </w:r>
    </w:p>
    <w:p w14:paraId="16E4634E" w14:textId="22018DAE" w:rsidR="00B10F33" w:rsidRPr="004B42BA" w:rsidRDefault="00B10F33">
      <w:pPr>
        <w:rPr>
          <w:u w:val="single"/>
        </w:rPr>
      </w:pPr>
      <w:r w:rsidRPr="004B42BA">
        <w:rPr>
          <w:u w:val="single"/>
        </w:rPr>
        <w:t xml:space="preserve">Background </w:t>
      </w:r>
    </w:p>
    <w:p w14:paraId="5F37E43C" w14:textId="4CDE4DFF" w:rsidR="0011327E" w:rsidRDefault="004877EE" w:rsidP="00F30587">
      <w:r>
        <w:t xml:space="preserve">Group A </w:t>
      </w:r>
      <w:r>
        <w:rPr>
          <w:i/>
          <w:iCs/>
        </w:rPr>
        <w:t xml:space="preserve">Streptococcus </w:t>
      </w:r>
      <w:r>
        <w:t xml:space="preserve">(GAS) causes </w:t>
      </w:r>
      <w:r w:rsidR="00F30587" w:rsidRPr="00F30587">
        <w:t xml:space="preserve">an estimated 5.2 million outpatient visits </w:t>
      </w:r>
      <w:r w:rsidR="00F30587">
        <w:t xml:space="preserve">for </w:t>
      </w:r>
      <w:r>
        <w:t>pharyngitis each year in the United States</w:t>
      </w:r>
      <w:r w:rsidR="0082128D">
        <w:t xml:space="preserve"> </w:t>
      </w:r>
      <w:r w:rsidR="00356155">
        <w:t xml:space="preserve">(U.S.) </w:t>
      </w:r>
      <w:r w:rsidR="0082128D">
        <w:t>and can result in serious complications</w:t>
      </w:r>
      <w:commentRangeStart w:id="0"/>
      <w:r w:rsidR="0082128D">
        <w:t>.</w:t>
      </w:r>
      <w:commentRangeEnd w:id="0"/>
      <w:r w:rsidR="00724A7F">
        <w:rPr>
          <w:rStyle w:val="CommentReference"/>
        </w:rPr>
        <w:commentReference w:id="0"/>
      </w:r>
      <w:r w:rsidR="0082128D">
        <w:t xml:space="preserve"> While other common respiratory </w:t>
      </w:r>
      <w:r w:rsidR="00724A7F">
        <w:t xml:space="preserve">tract </w:t>
      </w:r>
      <w:r w:rsidR="0082128D">
        <w:t>infections, such as influenza and respiratory syncytial virus</w:t>
      </w:r>
      <w:r w:rsidR="00151674">
        <w:t>,</w:t>
      </w:r>
      <w:r w:rsidR="0082128D">
        <w:t xml:space="preserve"> </w:t>
      </w:r>
      <w:r w:rsidR="00724A7F">
        <w:t>tend to follow</w:t>
      </w:r>
      <w:r w:rsidR="00356155">
        <w:t xml:space="preserve"> </w:t>
      </w:r>
      <w:del w:id="1" w:author="Yonatan Grad" w:date="2023-06-26T18:29:00Z">
        <w:r w:rsidR="00356155" w:rsidDel="00724A7F">
          <w:delText xml:space="preserve">geographical </w:delText>
        </w:r>
      </w:del>
      <w:r w:rsidR="00356155">
        <w:t xml:space="preserve">epidemic </w:t>
      </w:r>
      <w:r w:rsidR="00724A7F">
        <w:t xml:space="preserve">patterns of spread geographically </w:t>
      </w:r>
      <w:del w:id="2" w:author="Yonatan Grad" w:date="2023-06-26T18:29:00Z">
        <w:r w:rsidR="00356155" w:rsidDel="00724A7F">
          <w:delText xml:space="preserve">in </w:delText>
        </w:r>
      </w:del>
      <w:ins w:id="3" w:author="Yonatan Grad" w:date="2023-06-26T18:29:00Z">
        <w:r w:rsidR="00724A7F">
          <w:t xml:space="preserve">across </w:t>
        </w:r>
      </w:ins>
      <w:r w:rsidR="00356155">
        <w:t>the U.S., the timing and geography of GAS pharyngitis</w:t>
      </w:r>
      <w:r w:rsidR="00836930">
        <w:t xml:space="preserve"> remain unclear</w:t>
      </w:r>
      <w:del w:id="4" w:author="Yonatan Grad" w:date="2023-06-26T18:31:00Z">
        <w:r w:rsidR="00356155" w:rsidDel="00836930">
          <w:delText>trends has not been elucidated</w:delText>
        </w:r>
      </w:del>
      <w:r w:rsidR="00356155">
        <w:t xml:space="preserve">. </w:t>
      </w:r>
    </w:p>
    <w:p w14:paraId="40B46F69" w14:textId="0C1F1206" w:rsidR="004B42BA" w:rsidRPr="004877EE" w:rsidRDefault="00356155">
      <w:r>
        <w:t xml:space="preserve"> </w:t>
      </w:r>
    </w:p>
    <w:p w14:paraId="1FA42784" w14:textId="182E28E0" w:rsidR="00B10F33" w:rsidRDefault="00B10F33">
      <w:pPr>
        <w:rPr>
          <w:u w:val="single"/>
        </w:rPr>
      </w:pPr>
      <w:r w:rsidRPr="004B42BA">
        <w:rPr>
          <w:u w:val="single"/>
        </w:rPr>
        <w:t>Methods</w:t>
      </w:r>
    </w:p>
    <w:p w14:paraId="714F6470" w14:textId="722A2722" w:rsidR="00DB5E10" w:rsidRPr="00DB5E10" w:rsidRDefault="00DB5E10">
      <w:r>
        <w:t xml:space="preserve">This study </w:t>
      </w:r>
      <w:r w:rsidR="00836930">
        <w:t xml:space="preserve">used </w:t>
      </w:r>
      <w:r>
        <w:t>outpatient claims data from those with private medical insurance between 2010-2018. We assessed the average number of visits</w:t>
      </w:r>
      <w:r w:rsidR="00A62A73">
        <w:t xml:space="preserve"> per member</w:t>
      </w:r>
      <w:r>
        <w:t xml:space="preserve"> for GAS pharyngitis across U.S. census regions and subregions. We evaluated the timing of seasonal GAS pharyngitis peaks in individual states and subregions to characterize yearly patterns of geographic spread.</w:t>
      </w:r>
    </w:p>
    <w:p w14:paraId="529EB91A" w14:textId="62074B34" w:rsidR="0011327E" w:rsidRPr="0011327E" w:rsidRDefault="0011327E"/>
    <w:p w14:paraId="3FE543DC" w14:textId="3D773CB6" w:rsidR="00B10F33" w:rsidRDefault="00B10F33">
      <w:pPr>
        <w:rPr>
          <w:u w:val="single"/>
        </w:rPr>
      </w:pPr>
      <w:r w:rsidRPr="004B42BA">
        <w:rPr>
          <w:u w:val="single"/>
        </w:rPr>
        <w:t>Results</w:t>
      </w:r>
    </w:p>
    <w:p w14:paraId="251F57B3" w14:textId="77777777" w:rsidR="007E3D88" w:rsidRDefault="00DB5E10">
      <w:r>
        <w:t xml:space="preserve">GAS pharyngitis visits showed distinct trends </w:t>
      </w:r>
      <w:r w:rsidR="00DF3E6F">
        <w:t xml:space="preserve">across regions and over the course of a year. </w:t>
      </w:r>
    </w:p>
    <w:p w14:paraId="5D661BC2" w14:textId="365E64C1" w:rsidR="00DB5E10" w:rsidRPr="00DB5E10" w:rsidRDefault="007E3D88">
      <w:r>
        <w:t xml:space="preserve">The South had </w:t>
      </w:r>
      <w:r w:rsidR="00836930">
        <w:t xml:space="preserve">the most </w:t>
      </w:r>
      <w:r>
        <w:t xml:space="preserve">visits per member </w:t>
      </w:r>
      <w:del w:id="5" w:author="Yonatan Grad" w:date="2023-06-26T18:33:00Z">
        <w:r w:rsidDel="00836930">
          <w:delText xml:space="preserve">than other regions </w:delText>
        </w:r>
      </w:del>
      <w:r>
        <w:t xml:space="preserve">(yearly average 39.11 visits per 1000 </w:t>
      </w:r>
      <w:r w:rsidR="00601C73">
        <w:t>people</w:t>
      </w:r>
      <w:r>
        <w:t xml:space="preserve">, 95% CI: 36.21-42.01), and the West had </w:t>
      </w:r>
      <w:r w:rsidR="00836930">
        <w:t xml:space="preserve">the fewest </w:t>
      </w:r>
      <w:r>
        <w:t xml:space="preserve">(yearly average 17.63 visits per 1000 </w:t>
      </w:r>
      <w:r w:rsidR="00601C73">
        <w:t>people</w:t>
      </w:r>
      <w:r>
        <w:t xml:space="preserve">, 95% CI: 16.76-18.49). </w:t>
      </w:r>
      <w:del w:id="6" w:author="Yonatan Grad" w:date="2023-06-26T18:33:00Z">
        <w:r w:rsidR="00DF3E6F" w:rsidDel="00836930">
          <w:delText>There were more v</w:delText>
        </w:r>
      </w:del>
      <w:ins w:id="7" w:author="Yonatan Grad" w:date="2023-06-26T18:33:00Z">
        <w:r w:rsidR="00836930">
          <w:t>V</w:t>
        </w:r>
      </w:ins>
      <w:r w:rsidR="00DF3E6F">
        <w:t xml:space="preserve">isits </w:t>
      </w:r>
      <w:ins w:id="8" w:author="Yonatan Grad" w:date="2023-06-26T18:33:00Z">
        <w:r w:rsidR="00836930">
          <w:t xml:space="preserve">peaked </w:t>
        </w:r>
      </w:ins>
      <w:r w:rsidR="00DF3E6F">
        <w:t>in winter months</w:t>
      </w:r>
      <w:del w:id="9" w:author="Yonatan Grad" w:date="2023-06-26T18:34:00Z">
        <w:r w:rsidR="00DF3E6F" w:rsidDel="00836930">
          <w:delText xml:space="preserve"> </w:delText>
        </w:r>
      </w:del>
      <w:ins w:id="10" w:author="Yonatan Grad" w:date="2023-06-26T18:34:00Z">
        <w:r w:rsidR="00836930">
          <w:t xml:space="preserve"> and nadired in summer months</w:t>
        </w:r>
      </w:ins>
      <w:del w:id="11" w:author="Yonatan Grad" w:date="2023-06-26T18:34:00Z">
        <w:r w:rsidR="00DF3E6F" w:rsidDel="00836930">
          <w:delText>than summer months</w:delText>
        </w:r>
      </w:del>
      <w:del w:id="12" w:author="Yonatan Grad" w:date="2023-06-26T18:35:00Z">
        <w:r w:rsidDel="00836930">
          <w:delText>, and r</w:delText>
        </w:r>
      </w:del>
      <w:ins w:id="13" w:author="Yonatan Grad" w:date="2023-06-26T18:35:00Z">
        <w:r w:rsidR="00836930">
          <w:t xml:space="preserve">. </w:t>
        </w:r>
      </w:ins>
      <w:ins w:id="14" w:author="Yonatan Grad" w:date="2023-06-26T18:37:00Z">
        <w:r w:rsidR="00836930">
          <w:t>The South had the earliest start</w:t>
        </w:r>
      </w:ins>
      <w:ins w:id="15" w:author="Yonatan Grad" w:date="2023-06-26T18:38:00Z">
        <w:r w:rsidR="003E1306">
          <w:t xml:space="preserve"> in the rise of visits</w:t>
        </w:r>
      </w:ins>
      <w:ins w:id="16" w:author="Yonatan Grad" w:date="2023-06-26T18:37:00Z">
        <w:r w:rsidR="00836930">
          <w:t xml:space="preserve">, with </w:t>
        </w:r>
      </w:ins>
      <w:del w:id="17" w:author="Yonatan Grad" w:date="2023-06-26T18:37:00Z">
        <w:r w:rsidR="00DF3E6F" w:rsidDel="00836930">
          <w:delText xml:space="preserve">egional </w:delText>
        </w:r>
      </w:del>
      <w:r w:rsidR="00DF3E6F">
        <w:t>differences</w:t>
      </w:r>
      <w:r w:rsidR="002514F6">
        <w:t xml:space="preserve"> between the South and other regions</w:t>
      </w:r>
      <w:r w:rsidR="00DF3E6F">
        <w:t xml:space="preserve"> </w:t>
      </w:r>
      <w:del w:id="18" w:author="Yonatan Grad" w:date="2023-06-26T18:37:00Z">
        <w:r w:rsidR="00DF3E6F" w:rsidDel="00836930">
          <w:delText xml:space="preserve">were </w:delText>
        </w:r>
      </w:del>
      <w:r w:rsidR="00DF3E6F">
        <w:t xml:space="preserve">most pronounced </w:t>
      </w:r>
      <w:r>
        <w:t>in the late summer through early winter</w:t>
      </w:r>
      <w:del w:id="19" w:author="Yonatan Grad" w:date="2023-06-26T18:38:00Z">
        <w:r w:rsidDel="003E1306">
          <w:delText>, reflecting geographic differences in the timing of the rise in visits</w:delText>
        </w:r>
      </w:del>
      <w:r w:rsidR="00DF3E6F">
        <w:t xml:space="preserve">. GAS pharyngitis visits peaked earliest in </w:t>
      </w:r>
      <w:r w:rsidR="00FC5FF0">
        <w:t>s</w:t>
      </w:r>
      <w:r w:rsidR="00DF3E6F">
        <w:t xml:space="preserve">outhern states </w:t>
      </w:r>
      <w:commentRangeStart w:id="20"/>
      <w:commentRangeStart w:id="21"/>
      <w:r w:rsidR="00DF3E6F">
        <w:t xml:space="preserve">in </w:t>
      </w:r>
      <w:r>
        <w:t>December to January</w:t>
      </w:r>
      <w:r w:rsidR="00DF3E6F">
        <w:t xml:space="preserve"> </w:t>
      </w:r>
      <w:ins w:id="22" w:author="Yonatan Grad" w:date="2023-06-26T18:40:00Z">
        <w:r w:rsidR="003E1306">
          <w:t xml:space="preserve">and latest </w:t>
        </w:r>
      </w:ins>
      <w:del w:id="23" w:author="Yonatan Grad" w:date="2023-06-26T18:40:00Z">
        <w:r w:rsidR="00DF3E6F" w:rsidDel="003E1306">
          <w:delText>(Louisiana peak month 0.81, 95% CI: 0.41-1.21) before spreading outward</w:delText>
        </w:r>
        <w:r w:rsidDel="003E1306">
          <w:delText>s</w:delText>
        </w:r>
        <w:r w:rsidR="00DF3E6F" w:rsidDel="003E1306">
          <w:delText xml:space="preserve"> from the South and peaking </w:delText>
        </w:r>
      </w:del>
      <w:r w:rsidR="00DF3E6F">
        <w:t>on the coasts in March</w:t>
      </w:r>
      <w:del w:id="24" w:author="Yonatan Grad" w:date="2023-06-26T18:40:00Z">
        <w:r w:rsidR="00DF3E6F" w:rsidDel="003E1306">
          <w:delText xml:space="preserve"> (Rhode Island peak month: 2.64, 95% CI: 2.37-2.91)</w:delText>
        </w:r>
      </w:del>
      <w:r w:rsidR="00285D35">
        <w:t>.</w:t>
      </w:r>
      <w:commentRangeEnd w:id="20"/>
      <w:r w:rsidR="00E14A6F">
        <w:rPr>
          <w:rStyle w:val="CommentReference"/>
        </w:rPr>
        <w:commentReference w:id="20"/>
      </w:r>
      <w:commentRangeEnd w:id="21"/>
      <w:r w:rsidR="000C1907">
        <w:rPr>
          <w:rStyle w:val="CommentReference"/>
        </w:rPr>
        <w:commentReference w:id="21"/>
      </w:r>
    </w:p>
    <w:p w14:paraId="1041CF69" w14:textId="77777777" w:rsidR="00DB5E10" w:rsidRPr="004B42BA" w:rsidRDefault="00DB5E10">
      <w:pPr>
        <w:rPr>
          <w:u w:val="single"/>
        </w:rPr>
      </w:pPr>
    </w:p>
    <w:p w14:paraId="7A7FB0BA" w14:textId="5BD57B58" w:rsidR="00B10F33" w:rsidRPr="004B42BA" w:rsidRDefault="00B10F33">
      <w:pPr>
        <w:rPr>
          <w:u w:val="single"/>
        </w:rPr>
      </w:pPr>
      <w:commentRangeStart w:id="25"/>
      <w:r w:rsidRPr="004B42BA">
        <w:rPr>
          <w:u w:val="single"/>
        </w:rPr>
        <w:t>Conclusions</w:t>
      </w:r>
      <w:commentRangeEnd w:id="25"/>
      <w:r w:rsidR="003E1306">
        <w:rPr>
          <w:rStyle w:val="CommentReference"/>
        </w:rPr>
        <w:commentReference w:id="25"/>
      </w:r>
    </w:p>
    <w:p w14:paraId="4D04A7A1" w14:textId="5A1FE1D6" w:rsidR="00B10F33" w:rsidRDefault="00285D35">
      <w:r>
        <w:t>Understanding regional differences in the timing of GAS pharyngitis visits is important for predicting the highest burden of severe disease, complications, and sequelae, and for uncovering drivers of disease spread that could help target preven</w:t>
      </w:r>
      <w:del w:id="26" w:author="Yonatan Grad" w:date="2023-06-26T18:41:00Z">
        <w:r w:rsidDel="003E1306">
          <w:delText>ta</w:delText>
        </w:r>
      </w:del>
      <w:r>
        <w:t>ti</w:t>
      </w:r>
      <w:ins w:id="27" w:author="Yonatan Grad" w:date="2023-06-26T18:41:00Z">
        <w:r w:rsidR="003E1306">
          <w:t>on</w:t>
        </w:r>
      </w:ins>
      <w:del w:id="28" w:author="Yonatan Grad" w:date="2023-06-26T18:41:00Z">
        <w:r w:rsidDel="003E1306">
          <w:delText>ve</w:delText>
        </w:r>
      </w:del>
      <w:r>
        <w:t xml:space="preserve"> measures. </w:t>
      </w:r>
    </w:p>
    <w:p w14:paraId="756E1AFF" w14:textId="77777777" w:rsidR="00B10F33" w:rsidRDefault="00B10F33"/>
    <w:p w14:paraId="60542C67" w14:textId="77777777" w:rsidR="00335E32" w:rsidRDefault="00335E32">
      <w:pPr>
        <w:rPr>
          <w:ins w:id="29" w:author="Yonatan Grad" w:date="2023-06-26T18:43:00Z"/>
          <w:b/>
          <w:bCs/>
        </w:rPr>
      </w:pPr>
      <w:ins w:id="30" w:author="Yonatan Grad" w:date="2023-06-26T18:43:00Z">
        <w:r>
          <w:rPr>
            <w:b/>
            <w:bCs/>
          </w:rPr>
          <w:br w:type="page"/>
        </w:r>
      </w:ins>
    </w:p>
    <w:p w14:paraId="083624B1" w14:textId="34E21534" w:rsidR="007A4F37" w:rsidRDefault="00B10F33">
      <w:pPr>
        <w:rPr>
          <w:b/>
          <w:bCs/>
        </w:rPr>
      </w:pPr>
      <w:commentRangeStart w:id="31"/>
      <w:r>
        <w:rPr>
          <w:b/>
          <w:bCs/>
        </w:rPr>
        <w:lastRenderedPageBreak/>
        <w:t>INTRODUCTION</w:t>
      </w:r>
      <w:commentRangeEnd w:id="31"/>
      <w:r w:rsidR="00942307">
        <w:rPr>
          <w:rStyle w:val="CommentReference"/>
        </w:rPr>
        <w:commentReference w:id="31"/>
      </w:r>
    </w:p>
    <w:p w14:paraId="553C5C3A" w14:textId="61B8CD0D" w:rsidR="000E4799" w:rsidRDefault="00CB180A">
      <w:pPr>
        <w:rPr>
          <w:ins w:id="32" w:author="Kline, Madeleine [2]" w:date="2023-06-26T17:46:00Z"/>
        </w:rPr>
      </w:pPr>
      <w:r>
        <w:t xml:space="preserve">Group A </w:t>
      </w:r>
      <w:r>
        <w:rPr>
          <w:i/>
          <w:iCs/>
        </w:rPr>
        <w:t>S</w:t>
      </w:r>
      <w:r w:rsidRPr="00CB180A">
        <w:rPr>
          <w:i/>
          <w:iCs/>
        </w:rPr>
        <w:t>treptococcus</w:t>
      </w:r>
      <w:r w:rsidR="008C5875">
        <w:rPr>
          <w:i/>
          <w:iCs/>
        </w:rPr>
        <w:t xml:space="preserve"> </w:t>
      </w:r>
      <w:r w:rsidR="008C5875">
        <w:t>(GAS)</w:t>
      </w:r>
      <w:r>
        <w:t xml:space="preserve">, </w:t>
      </w:r>
      <w:r w:rsidR="008C75DB">
        <w:t>also known as</w:t>
      </w:r>
      <w:r>
        <w:t xml:space="preserve"> </w:t>
      </w:r>
      <w:r>
        <w:rPr>
          <w:i/>
          <w:iCs/>
        </w:rPr>
        <w:t>Streptococcus pyogenes</w:t>
      </w:r>
      <w:r w:rsidR="00591EEA">
        <w:rPr>
          <w:i/>
          <w:iCs/>
        </w:rPr>
        <w:t>,</w:t>
      </w:r>
      <w:r>
        <w:t xml:space="preserve"> </w:t>
      </w:r>
      <w:r w:rsidR="00C46D26">
        <w:t>is a common</w:t>
      </w:r>
      <w:r w:rsidR="00626AE5">
        <w:t xml:space="preserve"> human</w:t>
      </w:r>
      <w:r w:rsidR="00C23EE3">
        <w:t xml:space="preserve"> bacterial</w:t>
      </w:r>
      <w:r w:rsidR="00C46D26">
        <w:t xml:space="preserve"> pathogen </w:t>
      </w:r>
      <w:r w:rsidR="00626AE5">
        <w:t>that causes</w:t>
      </w:r>
      <w:r w:rsidR="008C5875">
        <w:t xml:space="preserve"> a diverse spectrum of diseas</w:t>
      </w:r>
      <w:r w:rsidR="00E5770E">
        <w:t>e</w:t>
      </w:r>
      <w:r w:rsidR="00C46D26">
        <w:t xml:space="preserve">. GAS pharyngitis, known </w:t>
      </w:r>
      <w:r w:rsidR="004C20FD">
        <w:t xml:space="preserve">commonly </w:t>
      </w:r>
      <w:r w:rsidR="00C46D26">
        <w:t>as “strep throat,” is responsible for an estimated 5.2 million outpatient visits and 2.8 million antibiotic prescriptions each year.</w:t>
      </w:r>
      <w:r w:rsidR="00C46D26">
        <w:fldChar w:fldCharType="begin"/>
      </w:r>
      <w:r w:rsidR="00C46D26">
        <w:instrText xml:space="preserve"> ADDIN ZOTERO_ITEM CSL_CITATION {"citationID":"Rhr1cvg7","properties":{"formattedCitation":"\\super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rsidR="00C46D26">
        <w:fldChar w:fldCharType="separate"/>
      </w:r>
      <w:r w:rsidR="00C46D26" w:rsidRPr="00C46D26">
        <w:rPr>
          <w:rFonts w:ascii="Calibri" w:cs="Calibri"/>
          <w:vertAlign w:val="superscript"/>
        </w:rPr>
        <w:t>1</w:t>
      </w:r>
      <w:r w:rsidR="00C46D26">
        <w:fldChar w:fldCharType="end"/>
      </w:r>
      <w:r w:rsidR="00C46D26">
        <w:t xml:space="preserve"> According to the </w:t>
      </w:r>
      <w:r w:rsidR="004447B1">
        <w:t>Centers for Disease Control and Prevention (</w:t>
      </w:r>
      <w:r w:rsidR="00C46D26">
        <w:t>CDC</w:t>
      </w:r>
      <w:r w:rsidR="004447B1">
        <w:t>)</w:t>
      </w:r>
      <w:r w:rsidR="00C46D26">
        <w:t xml:space="preserve">, GAS accounts for </w:t>
      </w:r>
      <w:commentRangeStart w:id="33"/>
      <w:commentRangeStart w:id="34"/>
      <w:r w:rsidR="00C46D26">
        <w:t xml:space="preserve">20-30% </w:t>
      </w:r>
      <w:commentRangeEnd w:id="33"/>
      <w:r w:rsidR="00561156">
        <w:rPr>
          <w:rStyle w:val="CommentReference"/>
        </w:rPr>
        <w:commentReference w:id="33"/>
      </w:r>
      <w:commentRangeEnd w:id="34"/>
      <w:r w:rsidR="00D3681C">
        <w:rPr>
          <w:rStyle w:val="CommentReference"/>
        </w:rPr>
        <w:commentReference w:id="34"/>
      </w:r>
      <w:r w:rsidR="00C46D26">
        <w:t xml:space="preserve">of </w:t>
      </w:r>
      <w:r w:rsidR="006339D2">
        <w:t>pharyngitis cases</w:t>
      </w:r>
      <w:r w:rsidR="00C46D26">
        <w:t xml:space="preserve"> in children and 5-15% of </w:t>
      </w:r>
      <w:r w:rsidR="006339D2">
        <w:t>pharyngitis cases</w:t>
      </w:r>
      <w:r w:rsidR="00C46D26">
        <w:t xml:space="preserve"> in adults.</w:t>
      </w:r>
      <w:r w:rsidR="00C46D26">
        <w:fldChar w:fldCharType="begin"/>
      </w:r>
      <w:r w:rsidR="00C46D26">
        <w:instrText xml:space="preserve"> ADDIN ZOTERO_ITEM CSL_CITATION {"citationID":"aiV37b0q","properties":{"formattedCitation":"\\super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instrText>
      </w:r>
      <w:r w:rsidR="00C46D26">
        <w:fldChar w:fldCharType="separate"/>
      </w:r>
      <w:r w:rsidR="00C46D26" w:rsidRPr="00C46D26">
        <w:rPr>
          <w:rFonts w:ascii="Calibri" w:cs="Calibri"/>
          <w:vertAlign w:val="superscript"/>
        </w:rPr>
        <w:t>2</w:t>
      </w:r>
      <w:r w:rsidR="00C46D26">
        <w:fldChar w:fldCharType="end"/>
      </w:r>
      <w:r w:rsidR="00C46D26">
        <w:t xml:space="preserve"> </w:t>
      </w:r>
      <w:r w:rsidR="000E4799">
        <w:t xml:space="preserve">Rarely, GAS pharyngitis can </w:t>
      </w:r>
      <w:r w:rsidR="008D21A7">
        <w:t>have severe complications</w:t>
      </w:r>
      <w:r w:rsidR="000E4799">
        <w:t xml:space="preserve"> (</w:t>
      </w:r>
      <w:r w:rsidR="008741DB">
        <w:t>e.g.,</w:t>
      </w:r>
      <w:r w:rsidR="000E4799">
        <w:t xml:space="preserve"> </w:t>
      </w:r>
      <w:r w:rsidR="008D21A7">
        <w:t>peritonsillar abscess</w:t>
      </w:r>
      <w:r w:rsidR="008741DB">
        <w:t>)</w:t>
      </w:r>
      <w:r w:rsidR="000E4799">
        <w:t xml:space="preserve">, or post-infection immune sequelae such as </w:t>
      </w:r>
      <w:r w:rsidR="008741DB">
        <w:t xml:space="preserve">acute rheumatic fever </w:t>
      </w:r>
      <w:r w:rsidR="00591EEA">
        <w:t>or</w:t>
      </w:r>
      <w:r w:rsidR="008741DB">
        <w:t xml:space="preserve"> post-streptococcal glomerulonephritis. </w:t>
      </w:r>
      <w:r w:rsidR="0028152F">
        <w:t>In the U.S., treatment</w:t>
      </w:r>
      <w:r w:rsidR="008741DB">
        <w:t xml:space="preserve"> with antibiotics </w:t>
      </w:r>
      <w:r w:rsidR="0028152F">
        <w:t>is recommended to decrease symptom duration, reduce transmission, and prevent complications such as acute rheumatic fever</w:t>
      </w:r>
      <w:del w:id="35" w:author="Yonatan Grad" w:date="2023-06-27T10:43:00Z">
        <w:r w:rsidR="0028152F" w:rsidDel="00F30587">
          <w:delText xml:space="preserve">, </w:delText>
        </w:r>
      </w:del>
      <w:del w:id="36" w:author="Yonatan Grad" w:date="2023-06-27T10:40:00Z">
        <w:r w:rsidR="0028152F" w:rsidDel="00F30587">
          <w:delText>an</w:delText>
        </w:r>
      </w:del>
      <w:ins w:id="37" w:author="Yonatan Grad" w:date="2023-06-27T10:43:00Z">
        <w:r w:rsidR="00F30587">
          <w:t xml:space="preserve">. Guidelines </w:t>
        </w:r>
      </w:ins>
      <w:ins w:id="38" w:author="Yonatan Grad" w:date="2023-06-27T10:45:00Z">
        <w:r w:rsidR="00F30587">
          <w:t xml:space="preserve">advise </w:t>
        </w:r>
      </w:ins>
      <w:ins w:id="39" w:author="Yonatan Grad" w:date="2023-06-27T10:43:00Z">
        <w:r w:rsidR="00F30587">
          <w:t xml:space="preserve">treatment after </w:t>
        </w:r>
      </w:ins>
      <w:del w:id="40" w:author="Yonatan Grad" w:date="2023-06-27T10:40:00Z">
        <w:r w:rsidR="0028152F" w:rsidDel="00F30587">
          <w:delText xml:space="preserve">d </w:delText>
        </w:r>
      </w:del>
      <w:r w:rsidR="0028152F">
        <w:t xml:space="preserve">diagnosis </w:t>
      </w:r>
      <w:ins w:id="41" w:author="Yonatan Grad" w:date="2023-06-27T10:41:00Z">
        <w:r w:rsidR="00F30587">
          <w:t xml:space="preserve">by </w:t>
        </w:r>
      </w:ins>
      <w:del w:id="42" w:author="Yonatan Grad" w:date="2023-06-27T10:41:00Z">
        <w:r w:rsidR="0028152F" w:rsidDel="00F30587">
          <w:delText xml:space="preserve">with </w:delText>
        </w:r>
      </w:del>
      <w:r w:rsidR="0028152F">
        <w:t>a rapid antigen detection test (RADT) or throat culture</w:t>
      </w:r>
      <w:ins w:id="43" w:author="Yonatan Grad" w:date="2023-06-27T10:44:00Z">
        <w:r w:rsidR="00F30587">
          <w:t>, rather than by clinical features alone</w:t>
        </w:r>
      </w:ins>
      <w:del w:id="44" w:author="Yonatan Grad" w:date="2023-06-27T10:41:00Z">
        <w:r w:rsidR="0028152F" w:rsidDel="00F30587">
          <w:delText xml:space="preserve"> is </w:delText>
        </w:r>
        <w:commentRangeStart w:id="45"/>
        <w:commentRangeStart w:id="46"/>
        <w:r w:rsidR="008C75DB" w:rsidDel="00F30587">
          <w:delText>required</w:delText>
        </w:r>
        <w:commentRangeEnd w:id="45"/>
        <w:r w:rsidR="008D39E5" w:rsidDel="00F30587">
          <w:rPr>
            <w:rStyle w:val="CommentReference"/>
          </w:rPr>
          <w:commentReference w:id="45"/>
        </w:r>
        <w:commentRangeEnd w:id="46"/>
        <w:r w:rsidR="00D3681C" w:rsidDel="00F30587">
          <w:rPr>
            <w:rStyle w:val="CommentReference"/>
          </w:rPr>
          <w:commentReference w:id="46"/>
        </w:r>
      </w:del>
      <w:r w:rsidR="0028152F">
        <w:t>.</w:t>
      </w:r>
      <w:r w:rsidR="00E11094">
        <w:fldChar w:fldCharType="begin"/>
      </w:r>
      <w:r w:rsidR="00E11094">
        <w:instrText xml:space="preserve"> ADDIN ZOTERO_ITEM CSL_CITATION {"citationID":"7susDvEK","properties":{"formattedCitation":"\\super 2,3\\nosupersub{}","plainCitation":"2,3","noteIndex":0},"citationItems":[{"id":1218,"uris":["http://zotero.org/users/4318844/items/KWM8Y7NA"],"itemData":{"id":1218,"type":"webpage","abstract":"Etiology,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instrText>
      </w:r>
      <w:r w:rsidR="00E11094">
        <w:fldChar w:fldCharType="separate"/>
      </w:r>
      <w:r w:rsidR="00E11094" w:rsidRPr="00E11094">
        <w:rPr>
          <w:rFonts w:ascii="Calibri" w:cs="Calibri"/>
          <w:vertAlign w:val="superscript"/>
        </w:rPr>
        <w:t>2,3</w:t>
      </w:r>
      <w:r w:rsidR="00E11094">
        <w:fldChar w:fldCharType="end"/>
      </w:r>
      <w:commentRangeStart w:id="47"/>
      <w:del w:id="48" w:author="Kline, Madeleine" w:date="2023-06-27T14:52:00Z">
        <w:r w:rsidR="0028152F" w:rsidDel="00E11094">
          <w:fldChar w:fldCharType="begin"/>
        </w:r>
        <w:r w:rsidR="0028152F" w:rsidDel="00E11094">
          <w:delInstrText xml:space="preserve"> ADDIN ZOTERO_ITEM CSL_CITATION {"citationID":"3OpDQUey","properties":{"formattedCitation":"\\super 2\\nosupersub{}","plainCitation":"2","noteIndex":0},"citationItems":[{"id":1218,"uris":["http://zotero.org/users/4318844/items/KWM8Y7NA"],"itemData":{"id":1218,"type":"webpage","abstract":"Etiology,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Throat)","URL":"https://www.cdc.gov/groupastrep/diseases-hcp/strep-throat.html","accessed":{"date-parts":[["2023",5,19]]},"issued":{"date-parts":[["2023",4,19]]}}}],"schema":"https://github.com/citation-style-language/schema/raw/master/csl-citation.json"} </w:delInstrText>
        </w:r>
        <w:r w:rsidR="0028152F" w:rsidDel="00E11094">
          <w:fldChar w:fldCharType="separate"/>
        </w:r>
        <w:r w:rsidR="0028152F" w:rsidRPr="0028152F" w:rsidDel="00E11094">
          <w:rPr>
            <w:rFonts w:ascii="Calibri" w:cs="Calibri"/>
            <w:vertAlign w:val="superscript"/>
          </w:rPr>
          <w:delText>2</w:delText>
        </w:r>
        <w:r w:rsidR="0028152F" w:rsidDel="00E11094">
          <w:fldChar w:fldCharType="end"/>
        </w:r>
        <w:r w:rsidR="00E11094" w:rsidDel="00E11094">
          <w:fldChar w:fldCharType="begin"/>
        </w:r>
        <w:r w:rsidR="00E11094" w:rsidDel="00E11094">
          <w:delInstrText xml:space="preserve"> ADDIN ZOTERO_ITEM CSL_CITATION {"citationID":"lYH7W6NF","properties":{"formattedCitation":"\\super 3\\nosupersub{}","plainCitation":"3","noteIndex":0},"citationItems":[{"id":1320,"uris":["http://zotero.org/users/4318844/items/QSDMVS2Z"],"itemData":{"id":1320,"type":"article-journal","abstract":"The guideline is intended for use by healthcare providers who care for adult and pediatric patients with group A streptococcal pharyngitis. The guideline updates the 2002 Infectious Diseases Society of America guideline and discusses diagnosis and management, and recommendations are provided regarding antibiotic choices and dosing. Penicillin or amoxicillin remain the treatments of choice, and recommendations are made for the penicillin-allergic patient, which now include clindamycin.","container-title":"Clinical Infectious Diseases","DOI":"10.1093/cid/cis629","ISSN":"1058-4838","issue":"10","journalAbbreviation":"Clinical Infectious Diseases","page":"e86-e102","source":"Silverchair","title":"Clinical Practice Guideline for the Diagnosis and Management of Group A Streptococcal Pharyngitis: 2012 Update by the Infectious Diseases Society of America","title-short":"Clinical Practice Guideline for the Diagnosis and Management of Group A Streptococcal Pharyngitis","volume":"55","author":[{"family":"Shulman","given":"Stanford T."},{"family":"Bisno","given":"Alan L."},{"family":"Clegg","given":"Herbert W."},{"family":"Gerber","given":"Michael A."},{"family":"Kaplan","given":"Edward L."},{"family":"Lee","given":"Grace"},{"family":"Martin","given":"Judith M."},{"family":"Van Beneden","given":"Chris"}],"issued":{"date-parts":[["2012",11,15]]}}}],"schema":"https://github.com/citation-style-language/schema/raw/master/csl-citation.json"} </w:delInstrText>
        </w:r>
        <w:r w:rsidR="00E11094" w:rsidDel="00E11094">
          <w:fldChar w:fldCharType="separate"/>
        </w:r>
        <w:r w:rsidR="00E11094" w:rsidRPr="00E11094" w:rsidDel="00E11094">
          <w:rPr>
            <w:rFonts w:ascii="Calibri" w:cs="Calibri"/>
            <w:vertAlign w:val="superscript"/>
          </w:rPr>
          <w:delText>3</w:delText>
        </w:r>
        <w:r w:rsidR="00E11094" w:rsidDel="00E11094">
          <w:fldChar w:fldCharType="end"/>
        </w:r>
        <w:r w:rsidR="0028152F" w:rsidDel="00E11094">
          <w:delText xml:space="preserve"> </w:delText>
        </w:r>
        <w:commentRangeEnd w:id="47"/>
        <w:r w:rsidR="00F30587" w:rsidDel="00E11094">
          <w:rPr>
            <w:rStyle w:val="CommentReference"/>
          </w:rPr>
          <w:commentReference w:id="47"/>
        </w:r>
      </w:del>
    </w:p>
    <w:p w14:paraId="3683E094" w14:textId="77777777" w:rsidR="0082164D" w:rsidRDefault="0082164D"/>
    <w:p w14:paraId="504187AD" w14:textId="4D208006" w:rsidR="008741DB" w:rsidRDefault="008D21A7">
      <w:r>
        <w:t>GAS can also cause invasive disease (</w:t>
      </w:r>
      <w:proofErr w:type="spellStart"/>
      <w:r>
        <w:t>iGAS</w:t>
      </w:r>
      <w:proofErr w:type="spellEnd"/>
      <w:r>
        <w:t xml:space="preserve">), which is defined as </w:t>
      </w:r>
      <w:r w:rsidR="00865DE8">
        <w:t>bacteria cultured from a typically sterile body site (e.g.</w:t>
      </w:r>
      <w:ins w:id="49" w:author="Yonatan Grad" w:date="2023-06-27T10:46:00Z">
        <w:r w:rsidR="00F30587">
          <w:t>,</w:t>
        </w:r>
      </w:ins>
      <w:r w:rsidR="00865DE8">
        <w:t xml:space="preserve"> bacteremia</w:t>
      </w:r>
      <w:del w:id="50" w:author="Yonatan Grad" w:date="2023-06-27T10:46:00Z">
        <w:r w:rsidR="00865DE8" w:rsidDel="00F30587">
          <w:delText>, meningitis</w:delText>
        </w:r>
      </w:del>
      <w:r w:rsidR="00865DE8">
        <w:t>).</w:t>
      </w:r>
      <w:r w:rsidR="00865DE8">
        <w:fldChar w:fldCharType="begin"/>
      </w:r>
      <w:r w:rsidR="00E11094">
        <w:instrText xml:space="preserve"> ADDIN ZOTERO_ITEM CSL_CITATION {"citationID":"IVxWWEa2","properties":{"formattedCitation":"\\super 4\\nosupersub{}","plainCitation":"4","noteIndex":0},"citationItems":[{"id":1255,"uris":["http://zotero.org/users/4318844/items/R2VH7LRA"],"itemData":{"id":1255,"type":"post-weblog","abstract":"Access the 1995 Streptococcus Disease, Invasive, Group A (GAS) (Streptococcus pyogenes) case definition; uniform criteria used to define a disease for public health surveillance.","language":"en-US","title":"Streptococcus Disease, Invasive, Group A (GAS) (Streptococcus pyogenes) 1995 Case Definition | CDC","URL":"https://ndc.services.cdc.gov/case-definitions/streptococcus-disease-invasive-group-a-1995/","accessed":{"date-parts":[["2023",6,15]]},"issued":{"date-parts":[["2022",8,1]]}}}],"schema":"https://github.com/citation-style-language/schema/raw/master/csl-citation.json"} </w:instrText>
      </w:r>
      <w:r w:rsidR="00865DE8">
        <w:fldChar w:fldCharType="separate"/>
      </w:r>
      <w:r w:rsidR="00E11094" w:rsidRPr="00E11094">
        <w:rPr>
          <w:rFonts w:ascii="Calibri" w:cs="Calibri"/>
          <w:vertAlign w:val="superscript"/>
        </w:rPr>
        <w:t>4</w:t>
      </w:r>
      <w:r w:rsidR="00865DE8">
        <w:fldChar w:fldCharType="end"/>
      </w:r>
      <w:r w:rsidR="00865DE8">
        <w:t xml:space="preserve"> In contrast to </w:t>
      </w:r>
      <w:ins w:id="51" w:author="Yonatan Grad" w:date="2023-06-27T10:47:00Z">
        <w:r w:rsidR="00F30587">
          <w:t xml:space="preserve">the usually mild </w:t>
        </w:r>
      </w:ins>
      <w:r w:rsidR="00865DE8">
        <w:t xml:space="preserve">GAS pharyngitis, </w:t>
      </w:r>
      <w:proofErr w:type="spellStart"/>
      <w:r w:rsidR="00865DE8">
        <w:t>iGAS</w:t>
      </w:r>
      <w:proofErr w:type="spellEnd"/>
      <w:r w:rsidR="00865DE8">
        <w:t xml:space="preserve"> can be life threatening and require intensive care. After reported </w:t>
      </w:r>
      <w:proofErr w:type="spellStart"/>
      <w:r w:rsidR="00865DE8">
        <w:t>iGAS</w:t>
      </w:r>
      <w:proofErr w:type="spellEnd"/>
      <w:ins w:id="52" w:author="Kline, Madeleine [2]" w:date="2023-06-16T08:39:00Z">
        <w:r w:rsidR="00EE5AA6">
          <w:t xml:space="preserve"> </w:t>
        </w:r>
      </w:ins>
      <w:r w:rsidR="00865DE8">
        <w:t xml:space="preserve">cases declined by about 25% during the COVID-19 pandemic, there was an increase in </w:t>
      </w:r>
      <w:proofErr w:type="spellStart"/>
      <w:r w:rsidR="00865DE8">
        <w:t>iGAS</w:t>
      </w:r>
      <w:proofErr w:type="spellEnd"/>
      <w:r w:rsidR="00865DE8">
        <w:t xml:space="preserve"> infections in the U.S. in the 2022-2023 season. </w:t>
      </w:r>
      <w:commentRangeStart w:id="53"/>
      <w:r w:rsidR="00865DE8">
        <w:t xml:space="preserve">While the connection between GAS pharyngitis and </w:t>
      </w:r>
      <w:proofErr w:type="spellStart"/>
      <w:r w:rsidR="00865DE8">
        <w:t>iGAS</w:t>
      </w:r>
      <w:proofErr w:type="spellEnd"/>
      <w:r w:rsidR="00865DE8">
        <w:t xml:space="preserve"> is not directly causal, better understanding the epidemiology of GAS pharyngitis could help elucidate drivers of </w:t>
      </w:r>
      <w:proofErr w:type="spellStart"/>
      <w:r w:rsidR="00865DE8">
        <w:t>iGAS</w:t>
      </w:r>
      <w:proofErr w:type="spellEnd"/>
      <w:r w:rsidR="00865DE8">
        <w:t xml:space="preserve"> disease.</w:t>
      </w:r>
      <w:commentRangeEnd w:id="53"/>
      <w:r w:rsidR="008379DD">
        <w:rPr>
          <w:rStyle w:val="CommentReference"/>
        </w:rPr>
        <w:commentReference w:id="53"/>
      </w:r>
    </w:p>
    <w:p w14:paraId="02CC6D37" w14:textId="77777777" w:rsidR="008D21A7" w:rsidRDefault="008D21A7"/>
    <w:p w14:paraId="4ED56084" w14:textId="19A1DA01" w:rsidR="000A560B" w:rsidRDefault="000A560B" w:rsidP="000A560B">
      <w:r>
        <w:t>Many</w:t>
      </w:r>
      <w:r w:rsidR="00865DE8">
        <w:t xml:space="preserve"> antibiotic courses dispensed to children in the U.S. are associated with respiratory infections</w:t>
      </w:r>
      <w:r>
        <w:t>.</w:t>
      </w:r>
      <w:r>
        <w:fldChar w:fldCharType="begin"/>
      </w:r>
      <w:r w:rsidR="00E11094">
        <w:instrText xml:space="preserve"> ADDIN ZOTERO_ITEM CSL_CITATION {"citationID":"74gVRdnO","properties":{"formattedCitation":"\\super 5\\nosupersub{}","plainCitation":"5","noteIndex":0},"citationItems":[{"id":1062,"uris":["http://zotero.org/users/4318844/items/IRSN383K"],"itemData":{"id":1062,"type":"article-journal","abstract":"In the United States, children aged &amp;lt;5 years receive high volumes of antibiotics, which may contribute to antibiotic resistance. It has been unclear what role preventable illnesses and chronic comorbidities play in prompting antibiotic prescriptions.We conducted an observational study with a cohort of 124 759 children aged &amp;lt;5 years born in the United States between 2008 and 2013 with private medical insurance. Study outcomes included the cumulative number of antibiotic courses dispensed per child by age 5 and the proportion of children for whom at least 1 antibiotic course was dispensed by age 5. We identified which chronic medical conditions predicted whether a child would be among the top 20% of antibiotic recipients.Children received a mean of 6.8 (95% confidence interval [CI]: 6.7–6.9) antibiotic courses by age 5, and 91% (95% CI: 90%–92%) of children had received at least 1 antibiotic course by age 5. Most antibiotic courses (71%; 95% CI: 70%–72%) were associated with respiratory infections. Presence of a pulmonary/respiratory, otologic, and/or immunological comorbidity substantially increase a child's odds of being in the top 20% of antibiotic recipients. Children with at least 1 of these conditions received a mean of 10.5 (95% CI: 10.4–10.6) antibiotic courses by age 5.Privately insured children in the United States receive many antibiotics early in life, largely due to respiratory infections. Antibiotic dispensing varies widely among children, with more antibiotics dispensed to children with pulmonary/respiratory, otologic, and/or immunological comorbidities.","container-title":"Clinical Infectious Diseases","DOI":"10.1093/cid/ciac811","ISSN":"1058-4838","issue":"3","journalAbbreviation":"Clinical Infectious Diseases","page":"382-388","source":"Silverchair","title":"Impact of Respiratory Infection and Chronic Comorbidities on Early Pediatric Antibiotic Dispensing in the United States","volume":"76","author":[{"family":"Kissler","given":"Stephen M"},{"family":"Wang","given":"Bill"},{"family":"Mehrotra","given":"Ateev"},{"family":"Barnett","given":"Michael"},{"family":"Grad","given":"Yonatan H"}],"issued":{"date-parts":[["2023",2,1]]}}}],"schema":"https://github.com/citation-style-language/schema/raw/master/csl-citation.json"} </w:instrText>
      </w:r>
      <w:r>
        <w:fldChar w:fldCharType="separate"/>
      </w:r>
      <w:r w:rsidR="00E11094" w:rsidRPr="00E11094">
        <w:rPr>
          <w:rFonts w:ascii="Calibri" w:cs="Calibri"/>
          <w:vertAlign w:val="superscript"/>
        </w:rPr>
        <w:t>5</w:t>
      </w:r>
      <w:r>
        <w:fldChar w:fldCharType="end"/>
      </w:r>
      <w:r>
        <w:t xml:space="preserve"> GAS pharyngitis is a major driver of antibiotic prescribing in the U.S., accounting for 5.9% of all outpatient antibiotic prescriptions in children ages 3-9.</w:t>
      </w:r>
      <w:del w:id="54" w:author="Kline, Madeleine [2]" w:date="2023-06-26T17:47:00Z">
        <w:r w:rsidDel="0082164D">
          <w:delText xml:space="preserve"> </w:delText>
        </w:r>
      </w:del>
      <w:r>
        <w:fldChar w:fldCharType="begin"/>
      </w:r>
      <w:r>
        <w:instrText xml:space="preserve"> ADDIN ZOTERO_ITEM CSL_CITATION {"citationID":"BxZaJIey","properties":{"formattedCitation":"\\super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0A560B">
        <w:rPr>
          <w:rFonts w:ascii="Calibri" w:cs="Calibri"/>
          <w:vertAlign w:val="superscript"/>
        </w:rPr>
        <w:t>1</w:t>
      </w:r>
      <w:r>
        <w:fldChar w:fldCharType="end"/>
      </w:r>
      <w:r w:rsidR="00865DE8">
        <w:t xml:space="preserve"> </w:t>
      </w:r>
      <w:r>
        <w:t xml:space="preserve">While GAS is </w:t>
      </w:r>
      <w:del w:id="55" w:author="Yonatan Grad" w:date="2023-06-27T10:50:00Z">
        <w:r w:rsidDel="00D57180">
          <w:delText xml:space="preserve">largely </w:delText>
        </w:r>
      </w:del>
      <w:r>
        <w:t>penicillin-susceptible, resistance has emerged to second-line antibiotics such as macrolides and lincosamides.</w:t>
      </w:r>
      <w:r>
        <w:fldChar w:fldCharType="begin"/>
      </w:r>
      <w:r w:rsidR="00E11094">
        <w:instrText xml:space="preserve"> ADDIN ZOTERO_ITEM CSL_CITATION {"citationID":"yoptyKkO","properties":{"formattedCitation":"\\super 6\\nosupersub{}","plainCitation":"6","noteIndex":0},"citationItems":[{"id":1232,"uris":["http://zotero.org/users/4318844/items/8VL4N24V"],"itemData":{"id":1232,"type":"article-journal","container-title":"Nature Reviews Microbiology","DOI":"10.1038/s41579-023-00865-7","ISSN":"1740-1526, 1740-1534","journalAbbreviation":"Nat Rev Microbiol","language":"en","source":"DOI.org (Crossref)","title":"Pathogenesis, epidemiology and control of Group A Streptococcus infection","URL":"https://www.nature.com/articles/s41579-023-00865-7","author":[{"family":"Brouwer","given":"Stephan"},{"family":"Rivera-Hernandez","given":"Tania"},{"family":"Curren","given":"Bodie F."},{"family":"Harbison-Price","given":"Nichaela"},{"family":"De Oliveira","given":"David M. P."},{"family":"Jespersen","given":"Magnus G."},{"family":"Davies","given":"Mark R."},{"family":"Walker","given":"Mark J."}],"accessed":{"date-parts":[["2023",5,19]]},"issued":{"date-parts":[["2023",3,9]]}}}],"schema":"https://github.com/citation-style-language/schema/raw/master/csl-citation.json"} </w:instrText>
      </w:r>
      <w:r>
        <w:fldChar w:fldCharType="separate"/>
      </w:r>
      <w:r w:rsidR="00E11094" w:rsidRPr="00E11094">
        <w:rPr>
          <w:rFonts w:ascii="Calibri" w:cs="Calibri"/>
          <w:vertAlign w:val="superscript"/>
        </w:rPr>
        <w:t>6</w:t>
      </w:r>
      <w:r>
        <w:fldChar w:fldCharType="end"/>
      </w:r>
      <w:r>
        <w:t xml:space="preserve"> Use of antibiotics can promote drug resistance both in the target pathogen and in other prevalent bacteria via bystander selection.</w:t>
      </w:r>
      <w:r>
        <w:fldChar w:fldCharType="begin"/>
      </w:r>
      <w:r w:rsidR="00E11094">
        <w:instrText xml:space="preserve"> ADDIN ZOTERO_ITEM CSL_CITATION {"citationID":"IzrEIl3h","properties":{"formattedCitation":"\\super 7\\nosupersub{}","plainCitation":"7","noteIndex":0},"citationItems":[{"id":834,"uris":["http://zotero.org/users/4318844/items/8YPHEYFP"],"itemData":{"id":834,"type":"article-journal","abstract":"Bystander selection—the selective pressure for resistance exerted by antibiotics on microbes that are not the target pathogen of treatment—is critical to understanding the total impact of broad-spectrum antibiotic use on pathogenic bacterial species that are often carried asymptomatically. However, to our knowledge, this effect has never been quantified. We quantify bystander selection for resistance for a range of clinically relevant antibiotic–species pairs as the proportion of all antibiotic exposures received by a species for conditions in which that species was not the causative pathogen (“proportion of bystander exposures”). Data sources include the 2010–2011 National Ambulatory Medical Care Survey and National Hospital Ambulatory Medical Care Survey, the Human Microbiome Project, and additional carriage and etiological data from existing literature. For outpatient prescribing in the United States, we find that this proportion over all included antibiotic classes is over 80% for eight of nine organisms of interest. Low proportions of bystander exposure are often associated with infrequent bacterial carriage or concentrated prescribing of a particular antibiotic for conditions caused by the species of interest. Applying our results, we roughly estimate that pneumococcal conjugate vaccination programs result in nearly the same proportional reduction in total antibiotic exposures of Streptococcus pneumoniae, Staphylococcus aureus, and Escherichia coli, despite the latter two organisms not being targeted by the vaccine. These results underscore the importance of considering antibiotic exposures of bystanders, in addition to the target pathogen, in measuring the impact of antibiotic resistance interventions.","container-title":"Proceedings of the National Academy of Sciences","DOI":"10.1073/pnas.1810840115","issue":"51","note":"publisher: Proceedings of the National Academy of Sciences","page":"E11988-E11995","source":"pnas.org (Atypon)","title":"Estimating the proportion of bystander selection for antibiotic resistance among potentially pathogenic bacterial flora","volume":"115","author":[{"family":"Tedijanto","given":"Christine"},{"family":"Olesen","given":"Scott W."},{"family":"Grad","given":"Yonatan H."},{"family":"Lipsitch","given":"Marc"}],"issued":{"date-parts":[["2018",12,18]]}}}],"schema":"https://github.com/citation-style-language/schema/raw/master/csl-citation.json"} </w:instrText>
      </w:r>
      <w:r>
        <w:fldChar w:fldCharType="separate"/>
      </w:r>
      <w:r w:rsidR="00E11094" w:rsidRPr="00E11094">
        <w:rPr>
          <w:rFonts w:ascii="Calibri" w:cs="Calibri"/>
          <w:vertAlign w:val="superscript"/>
        </w:rPr>
        <w:t>7</w:t>
      </w:r>
      <w:r>
        <w:fldChar w:fldCharType="end"/>
      </w:r>
      <w:r>
        <w:t xml:space="preserve"> Efforts to reduce GAS pharyngitis disease burden include the development of vaccines to protect against GAS, some of which are in clinical trials but are not yet approved.</w:t>
      </w:r>
      <w:r>
        <w:fldChar w:fldCharType="begin"/>
      </w:r>
      <w:r w:rsidR="00E11094">
        <w:instrText xml:space="preserve"> ADDIN ZOTERO_ITEM CSL_CITATION {"citationID":"kxTffcZB","properties":{"formattedCitation":"\\super 8,9\\nosupersub{}","plainCitation":"8,9","noteIndex":0},"citationItems":[{"id":1223,"uris":["http://zotero.org/users/4318844/items/QKUBXXMF"],"itemData":{"id":1223,"type":"article-journal","abstract":"Purpose of the review:\nThere is a global need for safe, effective, and affordable vaccines to prevent group A streptococcal infections and their most serious complications. The aim of this review is to highlight the recent progress in the identification of promising vaccine antigens and new approaches to vaccine design that address the complexities of group A streptococcal pathogenesis and epidemiology.\n\nRecent findings:\nCombination vaccines containing multiple shared, cross-protective antigens have proven efficacious in mouse and non-human primate models of infection. The development of complex multivalent M protein-based vaccines is continuing and several have progressed through early-stage human clinical trials. Formulations of vaccines containing universal T cell epitopes, TLR agonists and other adjuvants more potent than alum have been shown to enhance protective immunogenicity. Although the group A streptococcal vaccine antigen landscape is populated with a number of potential candidates, the clinical development of vaccines has been impeded by a number of factors. There are now concerted global efforts to raise awareness about the need for group A streptococcal vaccines and to support progress toward eventual commercialization and licensure.\n\nSummary:\nPre-clinical antigen discovery, vaccine formulation, and efficacy studies in animal models have progressed significantly in recent years. There is now a need to move promising candidates through the clinical development pathway to establish their efficacy in preventing group A streptococcal infections and their complications.","container-title":"Current opinion in infectious diseases","DOI":"10.1097/QCO.0000000000000644","ISSN":"0951-7375","issue":"3","journalAbbreviation":"Curr Opin Infect Dis","note":"PMID: 32304470\nPMCID: PMC7326309","page":"244-250","source":"PubMed Central","title":"Update on Group A Streptococcal Vaccine Development","volume":"33","author":[{"family":"Dale","given":"James B."},{"family":"Walker","given":"Mark J."}],"issued":{"date-parts":[["2020",6]]}}},{"id":1220,"uris":["http://zotero.org/users/4318844/items/AWRQUTPI"],"itemData":{"id":1220,"type":"article-journal","abstract":"Our previous studies have shown that recombinant multivalent vaccines containing amino-terminal M protein fragments from as many as 26 different serotypes of group A streptococci (GAS) evoked opsonic antibodies in animals and humans. In the present study, we constructed a new 30-valent vaccine containing M protein peptides from GAS serotypes prevalent in North America and Europe. The vaccine was immunogenic in rabbits and evoked bactericidal antibodies against all 30 vaccine serotypes of GAS. In addition, the vaccine antisera also contained significant levels of bactericidal antibodies against 24 of 40 non-vaccine serotypes of GAS. These results indicate that the potential efficacy of the new multivalent vaccine may be greater than predicted based on the \"type-specific\" M peptides represented.","container-title":"Vaccine","DOI":"10.1016/j.vaccine.2011.09.005","ISSN":"1873-2518","issue":"46","journalAbbreviation":"Vaccine","language":"eng","note":"PMID: 21920403\nPMCID: PMC3195966","page":"8175-8178","source":"PubMed","title":"New 30-valent M protein-based vaccine evokes cross-opsonic antibodies against non-vaccine serotypes of group A streptococci","volume":"29","author":[{"family":"Dale","given":"James B."},{"family":"Penfound","given":"Thomas A."},{"family":"Chiang","given":"Edna Y."},{"family":"Walton","given":"William J."}],"issued":{"date-parts":[["2011",10,26]]}}}],"schema":"https://github.com/citation-style-language/schema/raw/master/csl-citation.json"} </w:instrText>
      </w:r>
      <w:r>
        <w:fldChar w:fldCharType="separate"/>
      </w:r>
      <w:r w:rsidR="00E11094" w:rsidRPr="00E11094">
        <w:rPr>
          <w:rFonts w:ascii="Calibri" w:cs="Calibri"/>
          <w:vertAlign w:val="superscript"/>
        </w:rPr>
        <w:t>8,9</w:t>
      </w:r>
      <w:r>
        <w:fldChar w:fldCharType="end"/>
      </w:r>
      <w:r>
        <w:t xml:space="preserve"> The contribution of GAS pharyngitis to antibiotic prescribing, the potential for future vaccine rollout, and the recent increase in invasive disease all motivate the need to better understand GAS pharyngitis transmission patterns and geographic distribution in the U.S.</w:t>
      </w:r>
      <w:commentRangeStart w:id="56"/>
      <w:commentRangeEnd w:id="56"/>
      <w:r>
        <w:rPr>
          <w:rStyle w:val="CommentReference"/>
        </w:rPr>
        <w:commentReference w:id="56"/>
      </w:r>
    </w:p>
    <w:p w14:paraId="462DCA8A" w14:textId="77777777" w:rsidR="000E4799" w:rsidRDefault="000E4799"/>
    <w:p w14:paraId="5FFEE12F" w14:textId="6721DEF0" w:rsidR="00A562BF" w:rsidRPr="00CB180A" w:rsidRDefault="00C46D26">
      <w:r>
        <w:t>GAS pharyngitis is more common in the winter and spring months</w:t>
      </w:r>
      <w:r w:rsidR="00920A70">
        <w:t>,</w:t>
      </w:r>
      <w:r>
        <w:fldChar w:fldCharType="begin"/>
      </w:r>
      <w:r w:rsidR="00E11094">
        <w:instrText xml:space="preserve"> ADDIN ZOTERO_ITEM CSL_CITATION {"citationID":"C5LSVn0B","properties":{"formattedCitation":"\\super 2,10\\nosupersub{}","plainCitation":"2,10","noteIndex":0},"citationItems":[{"id":1218,"uris":["http://zotero.org/users/4318844/items/KWM8Y7NA"],"itemData":{"id":1218,"type":"webpage","abstract":"Etiology, clinical features, transmission, risk factors, diagnosis, treatment, carriage, prevention, and more about strep throat.","language":"en-us","title":"Pharyngitis (Strep Throat): Information For Clinicians | CDC","title-short":"Pharyngitis (Strep Throat)","URL":"https://www.cdc.gov/groupastrep/diseases-hcp/strep-throat.html","accessed":{"date-parts":[["2023",5,19]]},"issued":{"date-parts":[["2023",4,19]]}}},{"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fldChar w:fldCharType="separate"/>
      </w:r>
      <w:r w:rsidR="00E11094" w:rsidRPr="00E11094">
        <w:rPr>
          <w:rFonts w:ascii="Calibri" w:cs="Calibri"/>
          <w:vertAlign w:val="superscript"/>
        </w:rPr>
        <w:t>2,10</w:t>
      </w:r>
      <w:r>
        <w:fldChar w:fldCharType="end"/>
      </w:r>
      <w:r>
        <w:t xml:space="preserve"> but little else is known about its seasonality and geography</w:t>
      </w:r>
      <w:r w:rsidR="000E4799">
        <w:t xml:space="preserve"> in the </w:t>
      </w:r>
      <w:r w:rsidR="00991C68">
        <w:t>U.S</w:t>
      </w:r>
      <w:r>
        <w:t xml:space="preserve">. </w:t>
      </w:r>
      <w:r w:rsidR="000E4799">
        <w:t xml:space="preserve">In </w:t>
      </w:r>
      <w:r w:rsidR="00C952A0">
        <w:t>contrast</w:t>
      </w:r>
      <w:r w:rsidR="000E4799">
        <w:t>, other common respiratory conditions have well-characterized spatiotemporal trends</w:t>
      </w:r>
      <w:r w:rsidR="003B537F">
        <w:t>:</w:t>
      </w:r>
      <w:r w:rsidR="000E4799">
        <w:t xml:space="preserve"> epidemic waves of influenza often start in the southern U.S., and </w:t>
      </w:r>
      <w:r w:rsidR="0082128D">
        <w:t>respiratory syncytial virus (</w:t>
      </w:r>
      <w:r w:rsidR="000E4799">
        <w:t>RSV</w:t>
      </w:r>
      <w:r w:rsidR="0082128D">
        <w:t>)</w:t>
      </w:r>
      <w:r w:rsidR="000E4799">
        <w:t xml:space="preserve"> typically peaks </w:t>
      </w:r>
      <w:r w:rsidR="00991C68">
        <w:t xml:space="preserve">earliest </w:t>
      </w:r>
      <w:r w:rsidR="000E4799">
        <w:t>in Florida</w:t>
      </w:r>
      <w:r w:rsidR="00991C68">
        <w:t xml:space="preserve"> seasonally</w:t>
      </w:r>
      <w:r w:rsidR="000E4799">
        <w:t>.</w:t>
      </w:r>
      <w:r w:rsidR="000E4799">
        <w:fldChar w:fldCharType="begin"/>
      </w:r>
      <w:r w:rsidR="00E11094">
        <w:instrText xml:space="preserve"> ADDIN ZOTERO_ITEM CSL_CITATION {"citationID":"fJJEEL8h","properties":{"formattedCitation":"\\super 11,12\\nosupersub{}","plainCitation":"11,12","noteIndex":0},"citationItems":[{"id":1212,"uris":["http://zotero.org/users/4318844/items/A254X3T4"],"itemData":{"id":1212,"type":"article-journal","abstract":"Seasonal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0E4799">
        <w:fldChar w:fldCharType="separate"/>
      </w:r>
      <w:r w:rsidR="00E11094" w:rsidRPr="00E11094">
        <w:rPr>
          <w:rFonts w:ascii="Calibri" w:cs="Calibri"/>
          <w:vertAlign w:val="superscript"/>
        </w:rPr>
        <w:t>11,12</w:t>
      </w:r>
      <w:r w:rsidR="000E4799">
        <w:fldChar w:fldCharType="end"/>
      </w:r>
      <w:r w:rsidR="000E4799">
        <w:t xml:space="preserve"> </w:t>
      </w:r>
      <w:r w:rsidR="00D37111">
        <w:t>Understanding</w:t>
      </w:r>
      <w:r w:rsidR="000E4799">
        <w:t xml:space="preserve"> trends in the timing and location of these important infections </w:t>
      </w:r>
      <w:r w:rsidR="00920A70">
        <w:t xml:space="preserve">improves </w:t>
      </w:r>
      <w:r w:rsidR="00D37111">
        <w:t>knowledge</w:t>
      </w:r>
      <w:r w:rsidR="000E4799">
        <w:t xml:space="preserve"> of pathogen transmission and spread</w:t>
      </w:r>
      <w:del w:id="57" w:author="Yonatan Grad" w:date="2023-06-27T10:54:00Z">
        <w:r w:rsidR="000E4799" w:rsidDel="00D57180">
          <w:delText>,</w:delText>
        </w:r>
      </w:del>
      <w:r w:rsidR="000E4799">
        <w:t xml:space="preserve"> and </w:t>
      </w:r>
      <w:r w:rsidR="00920A70">
        <w:t xml:space="preserve">can </w:t>
      </w:r>
      <w:r w:rsidR="000E4799">
        <w:t xml:space="preserve">indicate where and when to </w:t>
      </w:r>
      <w:del w:id="58" w:author="Yonatan Grad" w:date="2023-06-27T10:54:00Z">
        <w:r w:rsidR="000E4799" w:rsidDel="00D57180">
          <w:delText xml:space="preserve">expect the most severe disease and complications to </w:delText>
        </w:r>
      </w:del>
      <w:commentRangeStart w:id="59"/>
      <w:commentRangeStart w:id="60"/>
      <w:commentRangeStart w:id="61"/>
      <w:r w:rsidR="000E4799">
        <w:t xml:space="preserve">target interventions </w:t>
      </w:r>
      <w:r w:rsidR="00920A70">
        <w:t>that</w:t>
      </w:r>
      <w:r w:rsidR="000E4799">
        <w:t xml:space="preserve"> reduce the burden of disease</w:t>
      </w:r>
      <w:commentRangeEnd w:id="59"/>
      <w:r w:rsidR="00CD6788">
        <w:rPr>
          <w:rStyle w:val="CommentReference"/>
        </w:rPr>
        <w:commentReference w:id="59"/>
      </w:r>
      <w:commentRangeEnd w:id="60"/>
      <w:r w:rsidR="006C142C">
        <w:rPr>
          <w:rStyle w:val="CommentReference"/>
        </w:rPr>
        <w:commentReference w:id="60"/>
      </w:r>
      <w:commentRangeEnd w:id="61"/>
      <w:r w:rsidR="00D57180">
        <w:rPr>
          <w:rStyle w:val="CommentReference"/>
        </w:rPr>
        <w:commentReference w:id="61"/>
      </w:r>
      <w:r w:rsidR="000E4799">
        <w:t xml:space="preserve">. </w:t>
      </w:r>
      <w:r w:rsidR="00E37E7B">
        <w:t xml:space="preserve">The </w:t>
      </w:r>
      <w:r w:rsidR="007A484A">
        <w:t>existence of</w:t>
      </w:r>
      <w:r w:rsidR="00E37E7B">
        <w:t xml:space="preserve"> a </w:t>
      </w:r>
      <w:r w:rsidR="00175AD1">
        <w:t>routinely</w:t>
      </w:r>
      <w:r w:rsidR="00AC133B">
        <w:t xml:space="preserve"> </w:t>
      </w:r>
      <w:r w:rsidR="00175AD1">
        <w:t xml:space="preserve">used </w:t>
      </w:r>
      <w:r w:rsidR="0093794D">
        <w:t>molecular</w:t>
      </w:r>
      <w:r w:rsidR="00E37E7B">
        <w:t xml:space="preserve"> </w:t>
      </w:r>
      <w:r w:rsidR="0051348B">
        <w:t>diagnostic</w:t>
      </w:r>
      <w:ins w:id="62" w:author="Yonatan Grad" w:date="2023-06-27T10:58:00Z">
        <w:r w:rsidR="00D57180">
          <w:t xml:space="preserve"> and culture</w:t>
        </w:r>
      </w:ins>
      <w:r w:rsidR="0051348B">
        <w:t xml:space="preserve"> for</w:t>
      </w:r>
      <w:r w:rsidR="00E37E7B">
        <w:t xml:space="preserve"> GAS pharyngitis </w:t>
      </w:r>
      <w:commentRangeStart w:id="63"/>
      <w:r w:rsidR="00E37E7B">
        <w:t xml:space="preserve">means that claims data </w:t>
      </w:r>
      <w:r w:rsidR="00E36DC6">
        <w:t>are</w:t>
      </w:r>
      <w:r w:rsidR="00E37E7B">
        <w:t xml:space="preserve"> a </w:t>
      </w:r>
      <w:del w:id="64" w:author="Yonatan Grad" w:date="2023-06-27T11:09:00Z">
        <w:r w:rsidR="00E37E7B" w:rsidDel="004900FA">
          <w:delText xml:space="preserve">reliable </w:delText>
        </w:r>
      </w:del>
      <w:ins w:id="65" w:author="Yonatan Grad" w:date="2023-06-27T11:09:00Z">
        <w:r w:rsidR="004900FA">
          <w:t xml:space="preserve">reasonable </w:t>
        </w:r>
      </w:ins>
      <w:r w:rsidR="004079A2">
        <w:t>indicator of</w:t>
      </w:r>
      <w:r w:rsidR="00E37E7B">
        <w:t xml:space="preserve"> disease prevalence</w:t>
      </w:r>
      <w:r w:rsidR="00575EDF">
        <w:t xml:space="preserve"> in the U.S.</w:t>
      </w:r>
      <w:r w:rsidR="00E37E7B">
        <w:t xml:space="preserve"> </w:t>
      </w:r>
      <w:commentRangeEnd w:id="63"/>
      <w:r w:rsidR="00D57180">
        <w:rPr>
          <w:rStyle w:val="CommentReference"/>
        </w:rPr>
        <w:commentReference w:id="63"/>
      </w:r>
      <w:r w:rsidR="009F033E">
        <w:t xml:space="preserve">To </w:t>
      </w:r>
      <w:r w:rsidR="001061C1">
        <w:t xml:space="preserve">address the need for improved characterization of </w:t>
      </w:r>
      <w:r w:rsidR="009F033E">
        <w:t>GAS</w:t>
      </w:r>
      <w:r w:rsidR="00067021">
        <w:t xml:space="preserve"> epidemiology</w:t>
      </w:r>
      <w:r w:rsidR="009F033E">
        <w:t xml:space="preserve"> in the U.S., we used </w:t>
      </w:r>
      <w:r w:rsidR="00E37E7B">
        <w:t xml:space="preserve">outpatient claims data from private insurers </w:t>
      </w:r>
      <w:r w:rsidR="00E72A8D">
        <w:t xml:space="preserve">to </w:t>
      </w:r>
      <w:r w:rsidR="00330080">
        <w:t xml:space="preserve">measure variation in </w:t>
      </w:r>
      <w:r w:rsidR="00E37E7B">
        <w:t xml:space="preserve">GAS pharyngitis visits </w:t>
      </w:r>
      <w:r w:rsidR="00B31A4F">
        <w:t>by region and</w:t>
      </w:r>
      <w:r w:rsidR="00E37E7B">
        <w:t xml:space="preserve"> over the course of the year. </w:t>
      </w:r>
    </w:p>
    <w:p w14:paraId="04AA0919" w14:textId="77777777" w:rsidR="003038F5" w:rsidRPr="003038F5" w:rsidRDefault="003038F5"/>
    <w:p w14:paraId="0FB59315" w14:textId="53F05F60" w:rsidR="00751A13" w:rsidRDefault="00B10F33">
      <w:pPr>
        <w:rPr>
          <w:b/>
          <w:bCs/>
        </w:rPr>
      </w:pPr>
      <w:r>
        <w:rPr>
          <w:b/>
          <w:bCs/>
        </w:rPr>
        <w:t>METHODS</w:t>
      </w:r>
    </w:p>
    <w:p w14:paraId="04D0185A" w14:textId="6D2E5D33" w:rsidR="00E37E7B" w:rsidRPr="00E37E7B" w:rsidRDefault="00E37E7B">
      <w:pPr>
        <w:rPr>
          <w:b/>
          <w:bCs/>
        </w:rPr>
      </w:pPr>
      <w:r w:rsidRPr="00E37E7B">
        <w:rPr>
          <w:b/>
          <w:bCs/>
        </w:rPr>
        <w:t>Study Population and Data Source</w:t>
      </w:r>
    </w:p>
    <w:p w14:paraId="6E8D990D" w14:textId="5C635894" w:rsidR="00584AF7" w:rsidRDefault="00C7278D">
      <w:r>
        <w:t xml:space="preserve">Outpatient claims </w:t>
      </w:r>
      <w:r w:rsidR="005A1D60">
        <w:t>data were extracted from</w:t>
      </w:r>
      <w:r w:rsidR="00942307">
        <w:t xml:space="preserve"> the</w:t>
      </w:r>
      <w:r w:rsidR="005A1D60">
        <w:t xml:space="preserve"> </w:t>
      </w:r>
      <w:proofErr w:type="spellStart"/>
      <w:r w:rsidR="00E332B9">
        <w:t>Merative</w:t>
      </w:r>
      <w:proofErr w:type="spellEnd"/>
      <w:r w:rsidR="00E332B9">
        <w:t xml:space="preserve"> (formerly IBM)</w:t>
      </w:r>
      <w:r w:rsidR="005A1D60">
        <w:t xml:space="preserve"> </w:t>
      </w:r>
      <w:proofErr w:type="spellStart"/>
      <w:r w:rsidR="005A1D60">
        <w:t>MarketScan</w:t>
      </w:r>
      <w:proofErr w:type="spellEnd"/>
      <w:r w:rsidR="005A1D60">
        <w:t xml:space="preserve"> database, </w:t>
      </w:r>
      <w:commentRangeStart w:id="66"/>
      <w:r w:rsidR="005A1D60">
        <w:t xml:space="preserve">which is a convenience sample of 16.6-36.4 million privately-insured individuals (5.1-11.6% of the total U.S. </w:t>
      </w:r>
      <w:commentRangeEnd w:id="66"/>
      <w:r w:rsidR="001906DD">
        <w:rPr>
          <w:rStyle w:val="CommentReference"/>
        </w:rPr>
        <w:commentReference w:id="66"/>
      </w:r>
      <w:r w:rsidR="005A1D60">
        <w:t>population).</w:t>
      </w:r>
      <w:r w:rsidR="005247ED">
        <w:fldChar w:fldCharType="begin"/>
      </w:r>
      <w:r w:rsidR="00E11094">
        <w:instrText xml:space="preserve"> ADDIN ZOTERO_ITEM CSL_CITATION {"citationID":"xwS2zTLb","properties":{"formattedCitation":"\\super 13\\nosupersub{}","plainCitation":"13","noteIndex":0},"citationItems":[{"id":1235,"uris":["http://zotero.org/users/4318844/items/UEUMUY9I"],"itemData":{"id":1235,"type":"webpage","title":"Real World Evidence | Merative","URL":"https://www.merative.com/real-world-evidence","accessed":{"date-parts":[["2023",5,19]]}}}],"schema":"https://github.com/citation-style-language/schema/raw/master/csl-citation.json"} </w:instrText>
      </w:r>
      <w:r w:rsidR="005247ED">
        <w:fldChar w:fldCharType="separate"/>
      </w:r>
      <w:r w:rsidR="00E11094" w:rsidRPr="00E11094">
        <w:rPr>
          <w:rFonts w:ascii="Calibri" w:cs="Calibri"/>
          <w:vertAlign w:val="superscript"/>
        </w:rPr>
        <w:t>13</w:t>
      </w:r>
      <w:r w:rsidR="005247ED">
        <w:fldChar w:fldCharType="end"/>
      </w:r>
      <w:r w:rsidR="005247ED">
        <w:t xml:space="preserve"> </w:t>
      </w:r>
      <w:r w:rsidR="00A13623">
        <w:t xml:space="preserve">The sample was restricted to individuals who were continuously </w:t>
      </w:r>
      <w:commentRangeStart w:id="67"/>
      <w:commentRangeStart w:id="68"/>
      <w:r w:rsidR="00A13623">
        <w:t xml:space="preserve">enrolled </w:t>
      </w:r>
      <w:commentRangeEnd w:id="67"/>
      <w:r w:rsidR="00A13623">
        <w:rPr>
          <w:rStyle w:val="CommentReference"/>
        </w:rPr>
        <w:commentReference w:id="67"/>
      </w:r>
      <w:commentRangeEnd w:id="68"/>
      <w:r w:rsidR="00942307">
        <w:rPr>
          <w:rStyle w:val="CommentReference"/>
        </w:rPr>
        <w:commentReference w:id="68"/>
      </w:r>
      <w:r w:rsidR="00A13623">
        <w:t>for an entire year between 2010-2018.</w:t>
      </w:r>
      <w:r w:rsidR="00584AF7">
        <w:t xml:space="preserve"> Information on age group, sex, and state were included. </w:t>
      </w:r>
      <w:r w:rsidR="000243D9">
        <w:t xml:space="preserve">Characteristics of the study population averaged over </w:t>
      </w:r>
      <w:r w:rsidR="007020D0">
        <w:t>the</w:t>
      </w:r>
      <w:r w:rsidR="000243D9">
        <w:t xml:space="preserve"> 9 years of observation are shown in Table 1. </w:t>
      </w:r>
    </w:p>
    <w:p w14:paraId="184C919F" w14:textId="77777777" w:rsidR="00C7278D" w:rsidRDefault="00C7278D"/>
    <w:p w14:paraId="548A4FB0" w14:textId="591FE9C7" w:rsidR="00E37E7B" w:rsidRDefault="00E37E7B">
      <w:pPr>
        <w:rPr>
          <w:b/>
          <w:bCs/>
        </w:rPr>
      </w:pPr>
      <w:r>
        <w:rPr>
          <w:b/>
          <w:bCs/>
        </w:rPr>
        <w:t xml:space="preserve">Disease Incidence </w:t>
      </w:r>
    </w:p>
    <w:p w14:paraId="3453F3B5" w14:textId="1860B93F" w:rsidR="009151B9" w:rsidRDefault="009151B9" w:rsidP="009151B9">
      <w:r>
        <w:t xml:space="preserve">Visits </w:t>
      </w:r>
      <w:r w:rsidR="0034629F">
        <w:t>prompted by GAS pharyngitis</w:t>
      </w:r>
      <w:r>
        <w:t xml:space="preserve"> were identified by mapping codes from the </w:t>
      </w:r>
      <w:r>
        <w:rPr>
          <w:i/>
          <w:iCs/>
        </w:rPr>
        <w:t>International Classification of Diseases, Clinical Modification</w:t>
      </w:r>
      <w:r>
        <w:t xml:space="preserve"> ninth (ICD9) or tenth (ICD10) revision to Clinical Classification Software (CCS) codes</w:t>
      </w:r>
      <w:r w:rsidR="00F22519">
        <w:t xml:space="preserve"> (Table S1).</w:t>
      </w:r>
      <w:r>
        <w:fldChar w:fldCharType="begin"/>
      </w:r>
      <w:r w:rsidR="00E11094">
        <w:instrText xml:space="preserve"> ADDIN ZOTERO_ITEM CSL_CITATION {"citationID":"glVs2Kpl","properties":{"formattedCitation":"\\super 14\\nosupersub{}","plainCitation":"14","noteIndex":0},"citationItems":[{"id":1237,"uris":["http://zotero.org/users/4318844/items/CTP6R9WG"],"itemData":{"id":1237,"type":"webpage","title":"Clinical Classifications Software (CCS) for ICD-10-PCS (beta version)","URL":"https://hcup-us.ahrq.gov/toolssoftware/ccs10/ccs10.jsp","accessed":{"date-parts":[["2023",5,20]]}}}],"schema":"https://github.com/citation-style-language/schema/raw/master/csl-citation.json"} </w:instrText>
      </w:r>
      <w:r>
        <w:fldChar w:fldCharType="separate"/>
      </w:r>
      <w:r w:rsidR="00E11094" w:rsidRPr="00E11094">
        <w:rPr>
          <w:rFonts w:ascii="Calibri" w:cs="Calibri"/>
          <w:vertAlign w:val="superscript"/>
        </w:rPr>
        <w:t>14</w:t>
      </w:r>
      <w:r>
        <w:fldChar w:fldCharType="end"/>
      </w:r>
      <w:r>
        <w:t xml:space="preserve"> Using CCS codes allowed for consistent identification of GAS pharyngitis cases across both ICD9 and ICD10. Visits were included if </w:t>
      </w:r>
      <w:r w:rsidR="00894458">
        <w:t xml:space="preserve">a diagnosis code consistent with </w:t>
      </w:r>
      <w:commentRangeStart w:id="69"/>
      <w:commentRangeStart w:id="70"/>
      <w:r>
        <w:t xml:space="preserve">GAS </w:t>
      </w:r>
      <w:commentRangeEnd w:id="69"/>
      <w:r>
        <w:rPr>
          <w:rStyle w:val="CommentReference"/>
        </w:rPr>
        <w:commentReference w:id="69"/>
      </w:r>
      <w:commentRangeEnd w:id="70"/>
      <w:r w:rsidR="00A06753">
        <w:rPr>
          <w:rStyle w:val="CommentReference"/>
        </w:rPr>
        <w:commentReference w:id="70"/>
      </w:r>
      <w:commentRangeStart w:id="71"/>
      <w:r>
        <w:t>pharyngitis was the first or second diagn</w:t>
      </w:r>
      <w:commentRangeEnd w:id="71"/>
      <w:r>
        <w:rPr>
          <w:rStyle w:val="CommentReference"/>
        </w:rPr>
        <w:commentReference w:id="71"/>
      </w:r>
      <w:r>
        <w:t xml:space="preserve">osis billed for the </w:t>
      </w:r>
      <w:commentRangeStart w:id="72"/>
      <w:commentRangeStart w:id="73"/>
      <w:r>
        <w:t>visit</w:t>
      </w:r>
      <w:commentRangeEnd w:id="72"/>
      <w:r w:rsidR="001D57B0">
        <w:rPr>
          <w:rStyle w:val="CommentReference"/>
        </w:rPr>
        <w:commentReference w:id="72"/>
      </w:r>
      <w:commentRangeEnd w:id="73"/>
      <w:r w:rsidR="00E2480C">
        <w:rPr>
          <w:rStyle w:val="CommentReference"/>
        </w:rPr>
        <w:commentReference w:id="73"/>
      </w:r>
      <w:r>
        <w:t xml:space="preserve">. </w:t>
      </w:r>
    </w:p>
    <w:p w14:paraId="49ACE591" w14:textId="72463F24" w:rsidR="000C6371" w:rsidRPr="00AC7CB4" w:rsidRDefault="000C6371" w:rsidP="009151B9">
      <w:pPr>
        <w:rPr>
          <w:lang w:val="en-GB"/>
        </w:rPr>
      </w:pPr>
    </w:p>
    <w:p w14:paraId="37981D0B" w14:textId="2AA9B886" w:rsidR="00EC7E09" w:rsidRDefault="00EC7E09" w:rsidP="00EC7E09">
      <w:commentRangeStart w:id="74"/>
      <w:r>
        <w:t xml:space="preserve">Yearly visits per </w:t>
      </w:r>
      <w:r w:rsidR="00FA3AEB">
        <w:t xml:space="preserve">1,000 </w:t>
      </w:r>
      <w:r w:rsidR="00601C73">
        <w:t>people</w:t>
      </w:r>
      <w:r>
        <w:t xml:space="preserve"> were calculated by dividing the number of visits in that year by the number of </w:t>
      </w:r>
      <w:r w:rsidR="00601C73">
        <w:t>people</w:t>
      </w:r>
      <w:r>
        <w:t xml:space="preserve"> during that year</w:t>
      </w:r>
      <w:r w:rsidR="00D318A3">
        <w:t xml:space="preserve"> and multiplying by 1,000</w:t>
      </w:r>
      <w:r>
        <w:t xml:space="preserve">. Monthly visits per </w:t>
      </w:r>
      <w:r w:rsidR="00572304">
        <w:t xml:space="preserve">1,000 </w:t>
      </w:r>
      <w:r w:rsidR="00601C73">
        <w:t>people</w:t>
      </w:r>
      <w:r>
        <w:t xml:space="preserve"> were calculated by dividing the number of visits per month by the number of </w:t>
      </w:r>
      <w:r w:rsidR="00601C73">
        <w:t>people</w:t>
      </w:r>
      <w:r>
        <w:t xml:space="preserve"> over the course of the entire year</w:t>
      </w:r>
      <w:r w:rsidR="00D318A3">
        <w:t xml:space="preserve"> and multiplying by 1,000</w:t>
      </w:r>
      <w:r>
        <w:t xml:space="preserve">. </w:t>
      </w:r>
      <w:ins w:id="75" w:author="Kline, Madeleine" w:date="2023-06-26T11:24:00Z">
        <w:r w:rsidR="00AC082E">
          <w:t>Quarterly</w:t>
        </w:r>
      </w:ins>
      <w:ins w:id="76" w:author="Kline, Madeleine" w:date="2023-06-26T11:18:00Z">
        <w:r w:rsidR="00AC082E">
          <w:t xml:space="preserve"> visits</w:t>
        </w:r>
      </w:ins>
      <w:ins w:id="77" w:author="Kline, Madeleine [2]" w:date="2023-06-26T17:39:00Z">
        <w:r w:rsidR="00180418">
          <w:t xml:space="preserve"> per 1,000 people, where quarter 1 was January, February and March, quarter 2 was April, May and June, quarter 3</w:t>
        </w:r>
      </w:ins>
      <w:ins w:id="78" w:author="Kline, Madeleine" w:date="2023-06-26T11:24:00Z">
        <w:r w:rsidR="00AC082E">
          <w:t xml:space="preserve"> </w:t>
        </w:r>
      </w:ins>
      <w:ins w:id="79" w:author="Kline, Madeleine [2]" w:date="2023-06-26T17:39:00Z">
        <w:r w:rsidR="00180418">
          <w:t xml:space="preserve">was July, August, and September, and quarter 4 was October, November, and December, </w:t>
        </w:r>
      </w:ins>
      <w:ins w:id="80" w:author="Kline, Madeleine" w:date="2023-06-26T11:24:00Z">
        <w:del w:id="81" w:author="Kline, Madeleine [2]" w:date="2023-06-26T17:39:00Z">
          <w:r w:rsidR="00AC082E" w:rsidDel="00180418">
            <w:delText>per 1,000 people</w:delText>
          </w:r>
        </w:del>
      </w:ins>
      <w:ins w:id="82" w:author="Kline, Madeleine" w:date="2023-06-26T11:18:00Z">
        <w:del w:id="83" w:author="Kline, Madeleine [2]" w:date="2023-06-26T17:39:00Z">
          <w:r w:rsidR="00AC082E" w:rsidDel="00180418">
            <w:delText xml:space="preserve"> </w:delText>
          </w:r>
        </w:del>
        <w:r w:rsidR="00AC082E">
          <w:t xml:space="preserve">were calculated by </w:t>
        </w:r>
      </w:ins>
      <w:ins w:id="84" w:author="Kline, Madeleine" w:date="2023-06-26T11:23:00Z">
        <w:r w:rsidR="00AC082E">
          <w:t xml:space="preserve">summing the monthly average visits across the 3 months in that quarter. </w:t>
        </w:r>
      </w:ins>
      <w:r w:rsidR="00B629C4">
        <w:t>V</w:t>
      </w:r>
      <w:r w:rsidR="009F058A">
        <w:t>isit</w:t>
      </w:r>
      <w:r w:rsidR="007A4332">
        <w:t xml:space="preserve"> counts by age and sex strata in the </w:t>
      </w:r>
      <w:proofErr w:type="spellStart"/>
      <w:r w:rsidR="007A4332">
        <w:t>MarketScan</w:t>
      </w:r>
      <w:proofErr w:type="spellEnd"/>
      <w:r w:rsidR="007A4332">
        <w:t xml:space="preserve"> data were weighted by the proportion of the actual population represented by that stratum to account for the fact that the age and sex distribution in the dataset may not have represented the state’s true age and sex distribution. State-level population counts were obtained from the 2011-2015 American Community Survey (ACS) and accessed using the </w:t>
      </w:r>
      <w:commentRangeStart w:id="85"/>
      <w:commentRangeStart w:id="86"/>
      <w:proofErr w:type="spellStart"/>
      <w:r w:rsidR="007A4332">
        <w:t>tidycensus</w:t>
      </w:r>
      <w:proofErr w:type="spellEnd"/>
      <w:r w:rsidR="007A4332">
        <w:t xml:space="preserve"> </w:t>
      </w:r>
      <w:commentRangeEnd w:id="85"/>
      <w:r w:rsidR="007A4332">
        <w:rPr>
          <w:rStyle w:val="CommentReference"/>
        </w:rPr>
        <w:commentReference w:id="85"/>
      </w:r>
      <w:commentRangeEnd w:id="86"/>
      <w:r w:rsidR="007A4332">
        <w:rPr>
          <w:rStyle w:val="CommentReference"/>
        </w:rPr>
        <w:commentReference w:id="86"/>
      </w:r>
      <w:r w:rsidR="007A4332">
        <w:t>R package</w:t>
      </w:r>
      <w:r w:rsidR="002C1B49">
        <w:fldChar w:fldCharType="begin"/>
      </w:r>
      <w:r w:rsidR="00E11094">
        <w:instrText xml:space="preserve"> ADDIN ZOTERO_ITEM CSL_CITATION {"citationID":"1woQ3GAx","properties":{"formattedCitation":"\\super 15\\nosupersub{}","plainCitation":"15","noteIndex":0},"citationItems":[{"id":1250,"uris":["http://zotero.org/users/4318844/items/979HNLRG"],"itemData":{"id":1250,"type":"webpage","language":"en","note":"R package version 1.4.1","title":"tidycensus: Load US Census Boundary and Attributable Data as \"tidyverse' and 'sf'-Ready Data Frames","title-short":"tidycensus: Load US Census Boundary and Attributable Data as \"tidyverse' and 'sf'-Ready Data Frames","URL":"R package version 1.4.1, https://walker-data.com/tidycensus/","author":[{"literal":"Kyle Walker"},{"literal":"Matt Herman"}],"accessed":{"date-parts":[["2023",6,14]]},"issued":{"date-parts":[["2023"]]}}}],"schema":"https://github.com/citation-style-language/schema/raw/master/csl-citation.json"} </w:instrText>
      </w:r>
      <w:r w:rsidR="002C1B49">
        <w:fldChar w:fldCharType="separate"/>
      </w:r>
      <w:r w:rsidR="00E11094" w:rsidRPr="00E11094">
        <w:rPr>
          <w:rFonts w:ascii="Calibri" w:cs="Calibri"/>
          <w:vertAlign w:val="superscript"/>
        </w:rPr>
        <w:t>15</w:t>
      </w:r>
      <w:r w:rsidR="002C1B49">
        <w:fldChar w:fldCharType="end"/>
      </w:r>
      <w:r w:rsidR="007A4332">
        <w:t>.</w:t>
      </w:r>
      <w:commentRangeEnd w:id="74"/>
      <w:r w:rsidR="00203884">
        <w:rPr>
          <w:rStyle w:val="CommentReference"/>
        </w:rPr>
        <w:commentReference w:id="74"/>
      </w:r>
    </w:p>
    <w:p w14:paraId="181AE26E" w14:textId="2F114F11" w:rsidR="00EC7E09" w:rsidRDefault="00EC7E09" w:rsidP="00EC7E09"/>
    <w:p w14:paraId="351285CC" w14:textId="26E202BA" w:rsidR="009151B9" w:rsidRPr="00EC7E09" w:rsidRDefault="00FF0013" w:rsidP="00EC7E09">
      <w:pPr>
        <w:rPr>
          <w:b/>
          <w:bCs/>
        </w:rPr>
      </w:pPr>
      <w:r>
        <w:t>Visits were calculated</w:t>
      </w:r>
      <w:r w:rsidR="00EC7E09">
        <w:t xml:space="preserve"> by state and</w:t>
      </w:r>
      <w:r>
        <w:t xml:space="preserve"> within </w:t>
      </w:r>
      <w:r w:rsidR="0063296F">
        <w:t xml:space="preserve">regions and </w:t>
      </w:r>
      <w:r>
        <w:t>subregions of the U</w:t>
      </w:r>
      <w:r w:rsidR="00A465E2">
        <w:t>.</w:t>
      </w:r>
      <w:r>
        <w:t>S</w:t>
      </w:r>
      <w:r w:rsidR="00A465E2">
        <w:t>.</w:t>
      </w:r>
      <w:r>
        <w:t xml:space="preserve"> according to the Census Regions and Divisions of the United States (Table</w:t>
      </w:r>
      <w:r w:rsidR="0063296F">
        <w:t>s</w:t>
      </w:r>
      <w:r>
        <w:t xml:space="preserve"> S2</w:t>
      </w:r>
      <w:r w:rsidR="0063296F">
        <w:t xml:space="preserve"> and S3</w:t>
      </w:r>
      <w:r>
        <w:t xml:space="preserve">). </w:t>
      </w:r>
      <w:r w:rsidR="00904C99">
        <w:t xml:space="preserve">For regional analyses, all </w:t>
      </w:r>
      <w:ins w:id="87" w:author="Yonatan Grad" w:date="2023-06-27T11:12:00Z">
        <w:r w:rsidR="00691283">
          <w:t xml:space="preserve">continental U.S. </w:t>
        </w:r>
      </w:ins>
      <w:r w:rsidR="00904C99">
        <w:t xml:space="preserve">states were included </w:t>
      </w:r>
      <w:del w:id="88" w:author="Yonatan Grad" w:date="2023-06-27T11:12:00Z">
        <w:r w:rsidR="00904C99" w:rsidDel="00691283">
          <w:delText>other than Hawaii and Alaska</w:delText>
        </w:r>
        <w:r w:rsidR="00CF10D0" w:rsidDel="00691283">
          <w:delText>, which are not part of the continental U.S.</w:delText>
        </w:r>
        <w:r w:rsidR="00904C99" w:rsidDel="00691283">
          <w:delText xml:space="preserve"> </w:delText>
        </w:r>
      </w:del>
      <w:r w:rsidR="00904C99">
        <w:t xml:space="preserve">(Figure S1). </w:t>
      </w:r>
      <w:r w:rsidR="00244EA7">
        <w:t>Yearly v</w:t>
      </w:r>
      <w:r w:rsidR="000C6371">
        <w:t xml:space="preserve">isits per </w:t>
      </w:r>
      <w:r w:rsidR="009D71FB">
        <w:t xml:space="preserve">1,000 </w:t>
      </w:r>
      <w:r w:rsidR="00601C73">
        <w:t>people</w:t>
      </w:r>
      <w:r w:rsidR="000C6371">
        <w:t xml:space="preserve"> by region were calculated by dividing the number of visits in that year by the number of </w:t>
      </w:r>
      <w:r w:rsidR="00601C73">
        <w:t>people</w:t>
      </w:r>
      <w:r w:rsidR="000C6371">
        <w:t xml:space="preserve"> in the region</w:t>
      </w:r>
      <w:r w:rsidR="00196293">
        <w:t xml:space="preserve"> and multiplying by 1,000</w:t>
      </w:r>
      <w:r w:rsidR="000C6371">
        <w:t xml:space="preserve">. </w:t>
      </w:r>
      <w:r w:rsidR="00EC7E09">
        <w:t xml:space="preserve">Monthly visits per </w:t>
      </w:r>
      <w:r w:rsidR="00393D42">
        <w:t xml:space="preserve">1,000 </w:t>
      </w:r>
      <w:commentRangeStart w:id="89"/>
      <w:commentRangeStart w:id="90"/>
      <w:r w:rsidR="00601C73">
        <w:t>people</w:t>
      </w:r>
      <w:r w:rsidR="00EC7E09">
        <w:t xml:space="preserve"> </w:t>
      </w:r>
      <w:commentRangeEnd w:id="89"/>
      <w:r w:rsidR="00EC7E09">
        <w:rPr>
          <w:rStyle w:val="CommentReference"/>
        </w:rPr>
        <w:commentReference w:id="89"/>
      </w:r>
      <w:commentRangeEnd w:id="90"/>
      <w:r w:rsidR="00E34B8D">
        <w:rPr>
          <w:rStyle w:val="CommentReference"/>
        </w:rPr>
        <w:commentReference w:id="90"/>
      </w:r>
      <w:r w:rsidR="00EC7E09">
        <w:t xml:space="preserve">by state, region, or subregion were calculated by dividing the number of visits in that month by the number of </w:t>
      </w:r>
      <w:r w:rsidR="00601C73">
        <w:t>people</w:t>
      </w:r>
      <w:r w:rsidR="00EC7E09">
        <w:t xml:space="preserve"> in that state, region, or subregion over the course of the entire year</w:t>
      </w:r>
      <w:r w:rsidR="00E8076A">
        <w:t xml:space="preserve"> and multiplying by 1,000</w:t>
      </w:r>
      <w:r w:rsidR="00EC7E09">
        <w:t>.</w:t>
      </w:r>
      <w:ins w:id="91" w:author="Kline, Madeleine" w:date="2023-06-26T11:28:00Z">
        <w:r w:rsidR="00432E96">
          <w:t xml:space="preserve"> Quarterly visits per 1,000 people</w:t>
        </w:r>
      </w:ins>
      <w:ins w:id="92" w:author="Kline, Madeleine" w:date="2023-06-26T11:29:00Z">
        <w:r w:rsidR="00432E96">
          <w:t xml:space="preserve"> by region or subregion</w:t>
        </w:r>
      </w:ins>
      <w:ins w:id="93" w:author="Kline, Madeleine" w:date="2023-06-26T11:28:00Z">
        <w:r w:rsidR="00432E96">
          <w:t xml:space="preserve"> were calculated by summing the monthly average visits across the 3 months in that quarter</w:t>
        </w:r>
      </w:ins>
      <w:ins w:id="94" w:author="Kline, Madeleine" w:date="2023-06-26T11:29:00Z">
        <w:r w:rsidR="00432E96">
          <w:t xml:space="preserve"> in that region or subregion</w:t>
        </w:r>
      </w:ins>
      <w:ins w:id="95" w:author="Kline, Madeleine" w:date="2023-06-26T11:28:00Z">
        <w:r w:rsidR="00432E96">
          <w:t xml:space="preserve">. </w:t>
        </w:r>
      </w:ins>
      <w:del w:id="96" w:author="Kline, Madeleine" w:date="2023-06-26T11:29:00Z">
        <w:r w:rsidR="00EC7E09" w:rsidDel="00432E96">
          <w:delText xml:space="preserve"> </w:delText>
        </w:r>
      </w:del>
      <w:commentRangeStart w:id="97"/>
      <w:r w:rsidR="009F1683">
        <w:t>Visits by age</w:t>
      </w:r>
      <w:r w:rsidR="00E2480C">
        <w:t xml:space="preserve">, </w:t>
      </w:r>
      <w:r w:rsidR="00033C10">
        <w:t>sex</w:t>
      </w:r>
      <w:r w:rsidR="00E2480C">
        <w:t xml:space="preserve">, and state </w:t>
      </w:r>
      <w:r w:rsidR="00033C10">
        <w:t>stra</w:t>
      </w:r>
      <w:r w:rsidR="00EC7E09">
        <w:t xml:space="preserve">ta in </w:t>
      </w:r>
      <w:r w:rsidR="00567E44">
        <w:t xml:space="preserve">the </w:t>
      </w:r>
      <w:proofErr w:type="spellStart"/>
      <w:r w:rsidR="00567E44">
        <w:t>MarketScan</w:t>
      </w:r>
      <w:proofErr w:type="spellEnd"/>
      <w:r w:rsidR="00567E44">
        <w:t xml:space="preserve"> data for </w:t>
      </w:r>
      <w:r w:rsidR="00033C10">
        <w:t xml:space="preserve">each </w:t>
      </w:r>
      <w:r w:rsidR="00CF10D0">
        <w:t>region</w:t>
      </w:r>
      <w:r w:rsidR="00EC7E09">
        <w:t xml:space="preserve"> or subregion were weighted</w:t>
      </w:r>
      <w:r w:rsidR="00033C10">
        <w:t xml:space="preserve"> by </w:t>
      </w:r>
      <w:r w:rsidR="00EC7E09">
        <w:t>the</w:t>
      </w:r>
      <w:r w:rsidR="00033C10">
        <w:t xml:space="preserve"> </w:t>
      </w:r>
      <w:r w:rsidR="00CE2CA6">
        <w:t xml:space="preserve">actual </w:t>
      </w:r>
      <w:r w:rsidR="00033C10">
        <w:t xml:space="preserve">population proportion </w:t>
      </w:r>
      <w:r w:rsidR="00CE2CA6">
        <w:t xml:space="preserve">represented by that stratum </w:t>
      </w:r>
      <w:r w:rsidR="00033C10">
        <w:t>in that region</w:t>
      </w:r>
      <w:r w:rsidR="00EC7E09">
        <w:t xml:space="preserve"> or subregion</w:t>
      </w:r>
      <w:r w:rsidR="00033C10">
        <w:t>.</w:t>
      </w:r>
      <w:r w:rsidR="00E75D58">
        <w:t xml:space="preserve"> </w:t>
      </w:r>
      <w:commentRangeEnd w:id="97"/>
      <w:r w:rsidR="00933E3C">
        <w:rPr>
          <w:rStyle w:val="CommentReference"/>
        </w:rPr>
        <w:commentReference w:id="97"/>
      </w:r>
      <w:r w:rsidR="000A2DED">
        <w:t>There was no clear increasing or decreasing secular trend in visits across years (</w:t>
      </w:r>
      <w:r w:rsidR="000F598A">
        <w:t>Figure S2</w:t>
      </w:r>
      <w:r w:rsidR="000A2DED">
        <w:t xml:space="preserve">), and thus </w:t>
      </w:r>
      <w:r w:rsidR="003D249B">
        <w:t>visits</w:t>
      </w:r>
      <w:r w:rsidR="00E75D58">
        <w:t xml:space="preserve"> </w:t>
      </w:r>
      <w:r w:rsidR="00E75D58">
        <w:lastRenderedPageBreak/>
        <w:t xml:space="preserve">were averaged across all 9 years of observation and 95% confidence intervals were calculated </w:t>
      </w:r>
      <w:r w:rsidR="003E3708">
        <w:t>under the assumption of normally distributed errors</w:t>
      </w:r>
      <w:r w:rsidR="00E75D58">
        <w:t xml:space="preserve">. </w:t>
      </w:r>
    </w:p>
    <w:p w14:paraId="322CD47F" w14:textId="77777777" w:rsidR="00E37E7B" w:rsidRDefault="00E37E7B"/>
    <w:p w14:paraId="158923EE" w14:textId="662F2590" w:rsidR="00354A11" w:rsidRPr="003A738E" w:rsidRDefault="0094581F" w:rsidP="007D12F8">
      <w:pPr>
        <w:rPr>
          <w:b/>
          <w:bCs/>
        </w:rPr>
      </w:pPr>
      <w:r>
        <w:rPr>
          <w:b/>
          <w:bCs/>
        </w:rPr>
        <w:t>Statistical Analyses</w:t>
      </w:r>
    </w:p>
    <w:p w14:paraId="3FD64A07" w14:textId="27AC3C11" w:rsidR="007D12F8" w:rsidRDefault="007D12F8" w:rsidP="007D12F8">
      <w:pPr>
        <w:rPr>
          <w:i/>
          <w:iCs/>
        </w:rPr>
      </w:pPr>
      <w:r>
        <w:rPr>
          <w:i/>
          <w:iCs/>
        </w:rPr>
        <w:t xml:space="preserve">Regional Significance </w:t>
      </w:r>
      <w:commentRangeStart w:id="98"/>
      <w:r>
        <w:rPr>
          <w:i/>
          <w:iCs/>
        </w:rPr>
        <w:t>Testing</w:t>
      </w:r>
      <w:commentRangeEnd w:id="98"/>
      <w:r w:rsidR="00AE1794">
        <w:rPr>
          <w:rStyle w:val="CommentReference"/>
        </w:rPr>
        <w:commentReference w:id="98"/>
      </w:r>
    </w:p>
    <w:p w14:paraId="22EB8191" w14:textId="7A49C2FD" w:rsidR="007D12F8" w:rsidRDefault="00B37951">
      <w:r>
        <w:t xml:space="preserve">To assess differences in </w:t>
      </w:r>
      <w:r w:rsidR="00D55E7E">
        <w:t xml:space="preserve">bulk </w:t>
      </w:r>
      <w:r>
        <w:t xml:space="preserve">visit rates across regions, </w:t>
      </w:r>
      <w:r w:rsidR="00FB4778">
        <w:t xml:space="preserve">yearly </w:t>
      </w:r>
      <w:r w:rsidR="003740A9">
        <w:t>visits per member in each region were compared using Welch’s two sample t-test (</w:t>
      </w:r>
      <w:r w:rsidR="00FE4612">
        <w:t>Figures S2 and S3</w:t>
      </w:r>
      <w:r w:rsidR="003740A9">
        <w:t xml:space="preserve">). </w:t>
      </w:r>
      <w:r w:rsidR="00C46A38">
        <w:t>To assess difference</w:t>
      </w:r>
      <w:r w:rsidR="00485BF9">
        <w:t>s</w:t>
      </w:r>
      <w:r w:rsidR="00C46A38">
        <w:t xml:space="preserve"> in </w:t>
      </w:r>
      <w:r w:rsidR="00941766">
        <w:t>the seasonality of GAS visits</w:t>
      </w:r>
      <w:r w:rsidR="00EE7F23">
        <w:t xml:space="preserve"> a</w:t>
      </w:r>
      <w:r w:rsidR="00F40504">
        <w:t>c</w:t>
      </w:r>
      <w:r w:rsidR="00EE7F23">
        <w:t>ross regions</w:t>
      </w:r>
      <w:r w:rsidR="00941766">
        <w:t xml:space="preserve">, </w:t>
      </w:r>
      <w:r w:rsidR="003740A9">
        <w:t>v</w:t>
      </w:r>
      <w:r w:rsidR="00814D91">
        <w:t>isits in each region and month were compared to all other regions in that month using Welch’s two sample t-test</w:t>
      </w:r>
      <w:del w:id="99" w:author="Kline, Madeleine" w:date="2023-06-28T10:43:00Z">
        <w:r w:rsidR="00814D91" w:rsidDel="00365410">
          <w:delText xml:space="preserve"> (see Figure S</w:delText>
        </w:r>
        <w:r w:rsidR="00C452C6" w:rsidDel="00365410">
          <w:delText>5</w:delText>
        </w:r>
        <w:r w:rsidR="00F321CB" w:rsidDel="00365410">
          <w:delText>)</w:delText>
        </w:r>
      </w:del>
      <w:r w:rsidR="00774CA6">
        <w:t xml:space="preserve">. Statistical </w:t>
      </w:r>
      <w:r w:rsidR="008D6C73">
        <w:t>significance</w:t>
      </w:r>
      <w:r w:rsidR="00774CA6">
        <w:t xml:space="preserve"> was determined based on a significance level of 0.05 corrected for multiple hypothesis testing using the Bonferroni correction. </w:t>
      </w:r>
    </w:p>
    <w:p w14:paraId="449DAB8E" w14:textId="77777777" w:rsidR="00771374" w:rsidRPr="00771374" w:rsidRDefault="00771374"/>
    <w:p w14:paraId="3B5906C0" w14:textId="5E7BFB5E" w:rsidR="0094581F" w:rsidRPr="0094581F" w:rsidRDefault="0094581F">
      <w:pPr>
        <w:rPr>
          <w:i/>
          <w:iCs/>
        </w:rPr>
      </w:pPr>
      <w:r>
        <w:rPr>
          <w:i/>
          <w:iCs/>
        </w:rPr>
        <w:t>Seasonal Modeling</w:t>
      </w:r>
    </w:p>
    <w:p w14:paraId="69931C82" w14:textId="61E766DF" w:rsidR="00BE2C85" w:rsidRDefault="00BE2C85">
      <w:r>
        <w:t xml:space="preserve">To characterize the seasonality in GAS pharyngitis visit trends by state or </w:t>
      </w:r>
      <w:r w:rsidR="000403AB">
        <w:t>region</w:t>
      </w:r>
      <w:r>
        <w:t xml:space="preserve">, data from </w:t>
      </w:r>
      <w:r w:rsidR="003D58E8">
        <w:t>the</w:t>
      </w:r>
      <w:r>
        <w:t xml:space="preserve"> 9 years of observation were fit to sinusoids using nonlinear least squares regression. Trends were fit </w:t>
      </w:r>
      <w:r w:rsidR="000517C0">
        <w:t>according to</w:t>
      </w:r>
      <w:r w:rsidR="00D92239">
        <w:t xml:space="preserve"> </w:t>
      </w:r>
      <w:r>
        <w:t xml:space="preserve">the following </w:t>
      </w:r>
      <w:r w:rsidR="00E21410">
        <w:t>e</w:t>
      </w:r>
      <w:r w:rsidR="00F559D9">
        <w:t>quation</w:t>
      </w:r>
      <w:r>
        <w:t>:</w:t>
      </w:r>
    </w:p>
    <w:p w14:paraId="08ED37A8" w14:textId="35D5B499" w:rsidR="00BE2C85" w:rsidRPr="00BE2C85" w:rsidRDefault="00000000" w:rsidP="00BE2C8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ins w:id="100" w:author="Kline, Madeleine" w:date="2023-06-26T11:31:00Z">
                              <w:rPr>
                                <w:rFonts w:ascii="Cambria Math" w:eastAsiaTheme="minorEastAsia" w:hAnsi="Cambria Math"/>
                                <w:i/>
                                <w:lang w:val="el-GR"/>
                              </w:rPr>
                            </w:ins>
                          </m:ctrlPr>
                        </m:sSubPr>
                        <m:e>
                          <m:r>
                            <w:ins w:id="101" w:author="Kline, Madeleine" w:date="2023-06-26T11:31:00Z">
                              <w:rPr>
                                <w:rFonts w:ascii="Cambria Math" w:eastAsiaTheme="minorEastAsia" w:hAnsi="Cambria Math"/>
                                <w:lang w:val="el-GR"/>
                              </w:rPr>
                              <m:t>φ</m:t>
                            </w:ins>
                          </m:r>
                        </m:e>
                        <m:sub>
                          <m:r>
                            <w:ins w:id="102" w:author="Kline, Madeleine" w:date="2023-06-26T11:31:00Z">
                              <w:rPr>
                                <w:rFonts w:ascii="Cambria Math" w:eastAsiaTheme="minorEastAsia" w:hAnsi="Cambria Math"/>
                                <w:vertAlign w:val="subscript"/>
                                <w:lang w:val="en-GB"/>
                              </w:rPr>
                              <m:t>i</m:t>
                            </w:ins>
                          </m:r>
                        </m:sub>
                      </m:sSub>
                      <m:r>
                        <w:del w:id="103" w:author="Kline, Madeleine" w:date="2023-06-26T11:31:00Z">
                          <w:rPr>
                            <w:rFonts w:ascii="Cambria Math" w:eastAsiaTheme="minorEastAsia" w:hAnsi="Cambria Math"/>
                            <w:lang w:val="el-GR"/>
                          </w:rPr>
                          <m:t>φ</m:t>
                        </w:del>
                      </m:r>
                      <m:r>
                        <w:del w:id="104" w:author="Kline, Madeleine" w:date="2023-06-26T11:31:00Z">
                          <w:rPr>
                            <w:rFonts w:ascii="Cambria Math" w:eastAsiaTheme="minorEastAsia" w:hAnsi="Cambria Math"/>
                            <w:vertAlign w:val="subscript"/>
                            <w:lang w:val="en-GB"/>
                          </w:rPr>
                          <m:t>i</m:t>
                        </w:del>
                      </m:r>
                      <m:sSub>
                        <m:sSubPr>
                          <m:ctrlPr>
                            <w:del w:id="105" w:author="Kline, Madeleine" w:date="2023-06-14T14:14:00Z">
                              <w:rPr>
                                <w:rFonts w:ascii="Cambria Math" w:hAnsi="Cambria Math"/>
                                <w:i/>
                              </w:rPr>
                            </w:del>
                          </m:ctrlPr>
                        </m:sSubPr>
                        <m:e>
                          <m:r>
                            <w:del w:id="106" w:author="Kline, Madeleine" w:date="2023-06-14T14:14:00Z">
                              <w:rPr>
                                <w:rFonts w:ascii="Cambria Math" w:hAnsi="Cambria Math"/>
                              </w:rPr>
                              <m:t>ϕ</m:t>
                            </w:del>
                          </m:r>
                        </m:e>
                        <m:sub>
                          <m:r>
                            <w:del w:id="107" w:author="Kline, Madeleine" w:date="2023-06-14T14:14:00Z">
                              <w:rPr>
                                <w:rFonts w:ascii="Cambria Math" w:hAnsi="Cambria Math"/>
                              </w:rPr>
                              <m:t>i</m:t>
                            </w:del>
                          </m:r>
                        </m:sub>
                      </m:sSub>
                    </m:e>
                  </m:d>
                </m:e>
              </m:d>
            </m:e>
          </m:func>
          <m:r>
            <w:rPr>
              <w:rFonts w:ascii="Cambria Math" w:hAnsi="Cambria Math"/>
            </w:rPr>
            <m:t xml:space="preserve">+ </m:t>
          </m:r>
          <m:sSub>
            <m:sSubPr>
              <m:ctrlPr>
                <w:rPr>
                  <w:rFonts w:ascii="Cambria Math" w:hAnsi="Cambria Math"/>
                  <w:i/>
                </w:rPr>
              </m:ctrlPr>
            </m:sSubPr>
            <m:e>
              <m:r>
                <w:rPr>
                  <w:rFonts w:ascii="Cambria Math" w:hAnsi="Cambria Math"/>
                </w:rPr>
                <m:t>ο</m:t>
              </m:r>
            </m:e>
            <m:sub>
              <m:r>
                <w:rPr>
                  <w:rFonts w:ascii="Cambria Math" w:hAnsi="Cambria Math"/>
                </w:rPr>
                <m:t>i</m:t>
              </m:r>
            </m:sub>
          </m:sSub>
        </m:oMath>
      </m:oMathPara>
    </w:p>
    <w:p w14:paraId="24BCCC34" w14:textId="540F2EBC" w:rsidR="00E37E7B" w:rsidRDefault="00AF0321">
      <w:pPr>
        <w:rPr>
          <w:rFonts w:eastAsiaTheme="minorEastAsia"/>
        </w:rPr>
      </w:pPr>
      <w:r>
        <w:t>w</w:t>
      </w:r>
      <w:r w:rsidR="00BE2C85">
        <w:t xml:space="preserve">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D58E8">
        <w:rPr>
          <w:rFonts w:eastAsiaTheme="minorEastAsia"/>
        </w:rPr>
        <w:t xml:space="preserve"> </w:t>
      </w:r>
      <w:commentRangeStart w:id="108"/>
      <w:r w:rsidR="00E95F5E">
        <w:t xml:space="preserve">is </w:t>
      </w:r>
      <w:commentRangeEnd w:id="108"/>
      <w:r w:rsidR="00F05CA9">
        <w:rPr>
          <w:rStyle w:val="CommentReference"/>
        </w:rPr>
        <w:commentReference w:id="108"/>
      </w:r>
      <w:r w:rsidR="00BE2C85">
        <w:t xml:space="preserve">the number of visits per thousand </w:t>
      </w:r>
      <w:r w:rsidR="00601C73">
        <w:t>people</w:t>
      </w:r>
      <w:r w:rsidR="003D58E8">
        <w:t xml:space="preserve"> in state or region</w:t>
      </w:r>
      <w:r w:rsidR="00A05A33">
        <w:t xml:space="preserve">, </w:t>
      </w:r>
      <w:proofErr w:type="spellStart"/>
      <w:r w:rsidR="00A05A33">
        <w:rPr>
          <w:i/>
          <w:iCs/>
        </w:rPr>
        <w:t>i</w:t>
      </w:r>
      <w:proofErr w:type="spellEnd"/>
      <w:r w:rsidR="00A05A33">
        <w:t xml:space="preserve"> </w:t>
      </w:r>
      <w:r w:rsidR="00BE2C85">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E2C85">
        <w:t xml:space="preserve"> </w:t>
      </w:r>
      <w:r w:rsidR="003F0C42">
        <w:t xml:space="preserve">is </w:t>
      </w:r>
      <w:r w:rsidR="00BE2C85">
        <w:t xml:space="preserve">the amplitude </w:t>
      </w:r>
      <w:r w:rsidR="003D58E8">
        <w:t xml:space="preserve">for </w:t>
      </w:r>
      <w:r w:rsidR="00A05A33">
        <w:t xml:space="preserve">state/region </w:t>
      </w:r>
      <w:proofErr w:type="spellStart"/>
      <w:r w:rsidR="00A16772">
        <w:rPr>
          <w:i/>
          <w:iCs/>
        </w:rPr>
        <w:t>i</w:t>
      </w:r>
      <w:proofErr w:type="spellEnd"/>
      <w:r w:rsidR="009C0729">
        <w:rPr>
          <w:i/>
          <w:iCs/>
        </w:rPr>
        <w:t xml:space="preserve"> </w:t>
      </w:r>
      <w:r w:rsidR="009C0729">
        <w:t>(difference between the maximum and minimum monthly visits</w:t>
      </w:r>
      <w:ins w:id="109" w:author="Kline, Madeleine" w:date="2023-06-26T11:30:00Z">
        <w:r w:rsidR="002D0259">
          <w:t xml:space="preserve"> per </w:t>
        </w:r>
      </w:ins>
      <w:del w:id="110" w:author="Kline, Madeleine" w:date="2023-06-26T11:30:00Z">
        <w:r w:rsidR="009C0729" w:rsidDel="002D0259">
          <w:delText>/</w:delText>
        </w:r>
      </w:del>
      <w:r w:rsidR="009C0729">
        <w:t>1000 people in a year)</w:t>
      </w:r>
      <w:r w:rsidR="00BE2C85">
        <w:t xml:space="preserve">, </w:t>
      </w:r>
      <m:oMath>
        <m:f>
          <m:fPr>
            <m:ctrlPr>
              <w:rPr>
                <w:rFonts w:ascii="Cambria Math" w:hAnsi="Cambria Math"/>
                <w:i/>
              </w:rPr>
            </m:ctrlPr>
          </m:fPr>
          <m:num>
            <m:r>
              <w:rPr>
                <w:rFonts w:ascii="Cambria Math" w:hAnsi="Cambria Math"/>
              </w:rPr>
              <m:t>2</m:t>
            </m:r>
            <m:r>
              <w:rPr>
                <w:rFonts w:ascii="Cambria Math" w:hAnsi="Cambria Math"/>
                <w:lang w:val="el-GR"/>
              </w:rPr>
              <m:t>π</m:t>
            </m:r>
            <m:ctrlPr>
              <w:rPr>
                <w:rFonts w:ascii="Cambria Math" w:hAnsi="Cambria Math"/>
                <w:i/>
                <w:lang w:val="el-GR"/>
              </w:rPr>
            </m:ctrlPr>
          </m:num>
          <m:den>
            <m:r>
              <w:rPr>
                <w:rFonts w:ascii="Cambria Math" w:hAnsi="Cambria Math"/>
              </w:rPr>
              <m:t>ω</m:t>
            </m:r>
          </m:den>
        </m:f>
      </m:oMath>
      <w:r w:rsidR="00BE2C85">
        <w:rPr>
          <w:rFonts w:eastAsiaTheme="minorEastAsia"/>
        </w:rPr>
        <w:t xml:space="preserve"> </w:t>
      </w:r>
      <w:r w:rsidR="00C1595A">
        <w:rPr>
          <w:rFonts w:eastAsiaTheme="minorEastAsia"/>
        </w:rPr>
        <w:t xml:space="preserve">is </w:t>
      </w:r>
      <w:r w:rsidR="00BE2C85">
        <w:rPr>
          <w:rFonts w:eastAsiaTheme="minorEastAsia"/>
        </w:rPr>
        <w:t>the period</w:t>
      </w:r>
      <w:r w:rsidR="00F72F2A">
        <w:rPr>
          <w:rFonts w:eastAsiaTheme="minorEastAsia"/>
        </w:rPr>
        <w:t xml:space="preserve"> (the time required for one full cycle of visits)</w:t>
      </w:r>
      <w:r w:rsidR="00BE2C85">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BE2C85">
        <w:rPr>
          <w:rFonts w:eastAsiaTheme="minorEastAsia"/>
        </w:rPr>
        <w:t xml:space="preserve"> </w:t>
      </w:r>
      <w:r w:rsidR="007518B1">
        <w:rPr>
          <w:rFonts w:eastAsiaTheme="minorEastAsia"/>
        </w:rPr>
        <w:t xml:space="preserve">is </w:t>
      </w:r>
      <w:r w:rsidR="003D58E8">
        <w:rPr>
          <w:rFonts w:eastAsiaTheme="minorEastAsia"/>
        </w:rPr>
        <w:t xml:space="preserve">the </w:t>
      </w:r>
      <w:r w:rsidR="00BE2C85">
        <w:rPr>
          <w:rFonts w:eastAsiaTheme="minorEastAsia"/>
        </w:rPr>
        <w:t>month</w:t>
      </w:r>
      <w:r w:rsidR="003D58E8">
        <w:rPr>
          <w:rFonts w:eastAsiaTheme="minorEastAsia"/>
        </w:rPr>
        <w:t xml:space="preserve"> of observation</w:t>
      </w:r>
      <w:r w:rsidR="00A05A33">
        <w:rPr>
          <w:rFonts w:eastAsiaTheme="minorEastAsia"/>
        </w:rPr>
        <w:t xml:space="preserve"> </w:t>
      </w:r>
      <w:r w:rsidR="00A05A33">
        <w:rPr>
          <w:rFonts w:eastAsiaTheme="minorEastAsia"/>
          <w:i/>
          <w:iCs/>
        </w:rPr>
        <w:t>j</w:t>
      </w:r>
      <w:r w:rsidR="003D58E8">
        <w:rPr>
          <w:rFonts w:eastAsiaTheme="minorEastAsia"/>
        </w:rPr>
        <w:t xml:space="preserve"> </w:t>
      </w:r>
      <w:r w:rsidR="00552786">
        <w:rPr>
          <w:rFonts w:eastAsiaTheme="minorEastAsia"/>
        </w:rPr>
        <w:t xml:space="preserve">(taking values from </w:t>
      </w:r>
      <w:r w:rsidR="003D58E8">
        <w:rPr>
          <w:rFonts w:eastAsiaTheme="minorEastAsia"/>
        </w:rPr>
        <w:t>1-12</w:t>
      </w:r>
      <w:r w:rsidR="00552786">
        <w:rPr>
          <w:rFonts w:eastAsiaTheme="minorEastAsia"/>
        </w:rPr>
        <w:t xml:space="preserve"> with 1 corresponding to January 1</w:t>
      </w:r>
      <w:r w:rsidR="00552786" w:rsidRPr="00524A71">
        <w:rPr>
          <w:rFonts w:eastAsiaTheme="minorEastAsia"/>
          <w:vertAlign w:val="superscript"/>
        </w:rPr>
        <w:t>st</w:t>
      </w:r>
      <w:r w:rsidR="00552786">
        <w:rPr>
          <w:rFonts w:eastAsiaTheme="minorEastAsia"/>
        </w:rPr>
        <w:t>)</w:t>
      </w:r>
      <w:r w:rsidR="00BE2C85">
        <w:rPr>
          <w:rFonts w:eastAsiaTheme="minorEastAsia"/>
        </w:rPr>
        <w:t xml:space="preserve">, </w:t>
      </w:r>
      <m:oMath>
        <m:sSub>
          <m:sSubPr>
            <m:ctrlPr>
              <w:ins w:id="111" w:author="Kline, Madeleine" w:date="2023-06-26T11:32:00Z">
                <w:rPr>
                  <w:rFonts w:ascii="Cambria Math" w:eastAsiaTheme="minorEastAsia" w:hAnsi="Cambria Math"/>
                  <w:i/>
                  <w:lang w:val="el-GR"/>
                </w:rPr>
              </w:ins>
            </m:ctrlPr>
          </m:sSubPr>
          <m:e>
            <m:r>
              <w:ins w:id="112" w:author="Kline, Madeleine" w:date="2023-06-26T11:32:00Z">
                <w:rPr>
                  <w:rFonts w:ascii="Cambria Math" w:eastAsiaTheme="minorEastAsia" w:hAnsi="Cambria Math"/>
                  <w:lang w:val="el-GR"/>
                </w:rPr>
                <m:t>φ</m:t>
              </w:ins>
            </m:r>
          </m:e>
          <m:sub>
            <m:r>
              <w:ins w:id="113" w:author="Kline, Madeleine" w:date="2023-06-26T11:32:00Z">
                <w:rPr>
                  <w:rFonts w:ascii="Cambria Math" w:eastAsiaTheme="minorEastAsia" w:hAnsi="Cambria Math"/>
                  <w:vertAlign w:val="subscript"/>
                  <w:lang w:val="en-GB"/>
                </w:rPr>
                <m:t>i</m:t>
              </w:ins>
            </m:r>
          </m:sub>
        </m:sSub>
        <m:r>
          <w:del w:id="114" w:author="Kline, Madeleine" w:date="2023-06-26T11:32:00Z">
            <w:rPr>
              <w:rFonts w:ascii="Cambria Math" w:eastAsiaTheme="minorEastAsia" w:hAnsi="Cambria Math"/>
              <w:lang w:val="el-GR"/>
            </w:rPr>
            <m:t>φ</m:t>
          </w:del>
        </m:r>
        <m:r>
          <w:del w:id="115" w:author="Kline, Madeleine" w:date="2023-06-26T11:32:00Z">
            <w:rPr>
              <w:rFonts w:ascii="Cambria Math" w:eastAsiaTheme="minorEastAsia" w:hAnsi="Cambria Math"/>
              <w:vertAlign w:val="subscript"/>
              <w:lang w:val="en-GB"/>
            </w:rPr>
            <m:t>i</m:t>
          </w:del>
        </m:r>
      </m:oMath>
      <w:r w:rsidR="00BE2C85">
        <w:rPr>
          <w:rFonts w:eastAsiaTheme="minorEastAsia"/>
        </w:rPr>
        <w:t xml:space="preserve"> </w:t>
      </w:r>
      <w:r w:rsidR="008557E3">
        <w:rPr>
          <w:rFonts w:eastAsiaTheme="minorEastAsia"/>
        </w:rPr>
        <w:t xml:space="preserve">is </w:t>
      </w:r>
      <w:r w:rsidR="003D58E8">
        <w:rPr>
          <w:rFonts w:eastAsiaTheme="minorEastAsia"/>
        </w:rPr>
        <w:t xml:space="preserve">the </w:t>
      </w:r>
      <w:r w:rsidR="00BE2C85">
        <w:rPr>
          <w:rFonts w:eastAsiaTheme="minorEastAsia"/>
        </w:rPr>
        <w:t>phase</w:t>
      </w:r>
      <w:r w:rsidR="00176EBA">
        <w:rPr>
          <w:rFonts w:eastAsiaTheme="minorEastAsia"/>
        </w:rPr>
        <w:t xml:space="preserve"> (the horizontal shift in months, so that </w:t>
      </w:r>
      <m:oMath>
        <m:sSub>
          <m:sSubPr>
            <m:ctrlPr>
              <w:ins w:id="116" w:author="Kline, Madeleine" w:date="2023-06-26T11:32:00Z">
                <w:rPr>
                  <w:rFonts w:ascii="Cambria Math" w:eastAsiaTheme="minorEastAsia" w:hAnsi="Cambria Math"/>
                  <w:i/>
                  <w:lang w:val="el-GR"/>
                </w:rPr>
              </w:ins>
            </m:ctrlPr>
          </m:sSubPr>
          <m:e>
            <m:r>
              <w:ins w:id="117" w:author="Kline, Madeleine" w:date="2023-06-26T11:32:00Z">
                <w:rPr>
                  <w:rFonts w:ascii="Cambria Math" w:eastAsiaTheme="minorEastAsia" w:hAnsi="Cambria Math"/>
                  <w:lang w:val="el-GR"/>
                </w:rPr>
                <m:t>φ</m:t>
              </w:ins>
            </m:r>
          </m:e>
          <m:sub>
            <m:r>
              <w:ins w:id="118" w:author="Kline, Madeleine" w:date="2023-06-26T11:32:00Z">
                <w:rPr>
                  <w:rFonts w:ascii="Cambria Math" w:eastAsiaTheme="minorEastAsia" w:hAnsi="Cambria Math"/>
                  <w:vertAlign w:val="subscript"/>
                  <w:lang w:val="en-GB"/>
                </w:rPr>
                <m:t>i</m:t>
              </w:ins>
            </m:r>
          </m:sub>
        </m:sSub>
      </m:oMath>
      <w:del w:id="119" w:author="Kline, Madeleine" w:date="2023-06-26T11:32:00Z">
        <w:r w:rsidR="00176EBA" w:rsidRPr="00524A71" w:rsidDel="002D0259">
          <w:rPr>
            <w:rFonts w:eastAsiaTheme="minorEastAsia"/>
            <w:i/>
            <w:iCs/>
            <w:lang w:val="el-GR"/>
          </w:rPr>
          <w:delText>φ</w:delText>
        </w:r>
        <w:r w:rsidR="00176EBA" w:rsidRPr="00524A71" w:rsidDel="002D0259">
          <w:rPr>
            <w:rFonts w:eastAsiaTheme="minorEastAsia"/>
            <w:i/>
            <w:iCs/>
            <w:vertAlign w:val="subscript"/>
            <w:lang w:val="en-GB"/>
          </w:rPr>
          <w:delText>i</w:delText>
        </w:r>
      </w:del>
      <w:r w:rsidR="00176EBA">
        <w:rPr>
          <w:rFonts w:eastAsiaTheme="minorEastAsia"/>
          <w:lang w:val="en-GB"/>
        </w:rPr>
        <w:t xml:space="preserve"> is the month in which the maximum visits</w:t>
      </w:r>
      <w:r w:rsidR="007D1320">
        <w:rPr>
          <w:rFonts w:eastAsiaTheme="minorEastAsia"/>
          <w:lang w:val="en-GB"/>
        </w:rPr>
        <w:t xml:space="preserve"> per </w:t>
      </w:r>
      <w:r w:rsidR="00176EBA">
        <w:rPr>
          <w:rFonts w:eastAsiaTheme="minorEastAsia"/>
          <w:lang w:val="en-GB"/>
        </w:rPr>
        <w:t>1000 people occurs)</w:t>
      </w:r>
      <w:r w:rsidR="00BE2C85">
        <w:rPr>
          <w:rFonts w:eastAsiaTheme="minorEastAsia"/>
        </w:rPr>
        <w:t xml:space="preserve">, and </w:t>
      </w:r>
      <m:oMath>
        <m:sSub>
          <m:sSubPr>
            <m:ctrlPr>
              <w:rPr>
                <w:rFonts w:ascii="Cambria Math" w:hAnsi="Cambria Math"/>
                <w:i/>
              </w:rPr>
            </m:ctrlPr>
          </m:sSubPr>
          <m:e>
            <m:r>
              <w:rPr>
                <w:rFonts w:ascii="Cambria Math" w:hAnsi="Cambria Math"/>
              </w:rPr>
              <m:t>ο</m:t>
            </m:r>
          </m:e>
          <m:sub>
            <m:r>
              <w:rPr>
                <w:rFonts w:ascii="Cambria Math" w:hAnsi="Cambria Math"/>
              </w:rPr>
              <m:t>i</m:t>
            </m:r>
          </m:sub>
        </m:sSub>
      </m:oMath>
      <w:r w:rsidR="00BE2C85">
        <w:rPr>
          <w:rFonts w:eastAsiaTheme="minorEastAsia"/>
        </w:rPr>
        <w:t xml:space="preserve"> </w:t>
      </w:r>
      <w:r w:rsidR="00A2043A">
        <w:rPr>
          <w:rFonts w:eastAsiaTheme="minorEastAsia"/>
        </w:rPr>
        <w:t>i</w:t>
      </w:r>
      <w:r w:rsidR="00BB4536">
        <w:rPr>
          <w:rFonts w:eastAsiaTheme="minorEastAsia"/>
        </w:rPr>
        <w:t>s the</w:t>
      </w:r>
      <w:r w:rsidR="00A2043A">
        <w:rPr>
          <w:rFonts w:eastAsiaTheme="minorEastAsia"/>
        </w:rPr>
        <w:t xml:space="preserve"> </w:t>
      </w:r>
      <w:r w:rsidR="00317FF4">
        <w:rPr>
          <w:rFonts w:eastAsiaTheme="minorEastAsia"/>
        </w:rPr>
        <w:t xml:space="preserve">baseline </w:t>
      </w:r>
      <w:r w:rsidR="000F1028">
        <w:rPr>
          <w:rFonts w:eastAsiaTheme="minorEastAsia"/>
        </w:rPr>
        <w:t xml:space="preserve">visit rate </w:t>
      </w:r>
      <w:r w:rsidR="009F34AD">
        <w:rPr>
          <w:rFonts w:eastAsiaTheme="minorEastAsia"/>
        </w:rPr>
        <w:t>(i.e., the mean number of visits</w:t>
      </w:r>
      <w:ins w:id="120" w:author="Kline, Madeleine" w:date="2023-06-26T11:32:00Z">
        <w:r w:rsidR="002D0259">
          <w:rPr>
            <w:rFonts w:eastAsiaTheme="minorEastAsia"/>
          </w:rPr>
          <w:t xml:space="preserve"> per </w:t>
        </w:r>
      </w:ins>
      <w:del w:id="121" w:author="Kline, Madeleine" w:date="2023-06-26T11:32:00Z">
        <w:r w:rsidR="009F34AD" w:rsidDel="002D0259">
          <w:rPr>
            <w:rFonts w:eastAsiaTheme="minorEastAsia"/>
          </w:rPr>
          <w:delText>/</w:delText>
        </w:r>
      </w:del>
      <w:r w:rsidR="009F34AD">
        <w:rPr>
          <w:rFonts w:eastAsiaTheme="minorEastAsia"/>
        </w:rPr>
        <w:t xml:space="preserve">1000 people in location </w:t>
      </w:r>
      <w:proofErr w:type="spellStart"/>
      <w:r w:rsidR="009F34AD">
        <w:rPr>
          <w:rFonts w:eastAsiaTheme="minorEastAsia"/>
          <w:i/>
          <w:iCs/>
        </w:rPr>
        <w:t>i</w:t>
      </w:r>
      <w:proofErr w:type="spellEnd"/>
      <w:r w:rsidR="009F34AD">
        <w:rPr>
          <w:rFonts w:eastAsiaTheme="minorEastAsia"/>
        </w:rPr>
        <w:t>)</w:t>
      </w:r>
      <w:r w:rsidR="00BE2C85">
        <w:rPr>
          <w:rFonts w:eastAsiaTheme="minorEastAsia"/>
        </w:rPr>
        <w:t>.</w:t>
      </w:r>
      <w:r w:rsidR="0055387B">
        <w:rPr>
          <w:rFonts w:eastAsiaTheme="minorEastAsia"/>
        </w:rPr>
        <w:t xml:space="preserve"> The period</w:t>
      </w:r>
      <w:r w:rsidR="00462132" w:rsidRPr="00524A71">
        <w:rPr>
          <w:rFonts w:eastAsiaTheme="minorEastAsia"/>
        </w:rPr>
        <w:t xml:space="preserve"> </w:t>
      </w:r>
      <w:r w:rsidR="00234845">
        <w:rPr>
          <w:rFonts w:eastAsiaTheme="minorEastAsia"/>
        </w:rPr>
        <w:t>was fixed</w:t>
      </w:r>
      <w:r w:rsidR="00462132">
        <w:rPr>
          <w:rFonts w:eastAsiaTheme="minorEastAsia"/>
        </w:rPr>
        <w:t xml:space="preserve"> at 12 months</w:t>
      </w:r>
      <w:r w:rsidR="00975217" w:rsidRPr="00524A71">
        <w:rPr>
          <w:rFonts w:eastAsiaTheme="minorEastAsia"/>
        </w:rPr>
        <w:t xml:space="preserve"> (</w:t>
      </w:r>
      <w:r w:rsidR="00462132">
        <w:rPr>
          <w:rFonts w:eastAsiaTheme="minorEastAsia"/>
          <w:lang w:val="el-GR"/>
        </w:rPr>
        <w:t>ω</w:t>
      </w:r>
      <w:r w:rsidR="00462132" w:rsidRPr="00524A71">
        <w:rPr>
          <w:rFonts w:eastAsiaTheme="minorEastAsia"/>
        </w:rPr>
        <w:t xml:space="preserve"> =</w:t>
      </w:r>
      <w:r w:rsidR="00234845">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12</m:t>
            </m:r>
          </m:den>
        </m:f>
      </m:oMath>
      <w:r w:rsidR="00975217" w:rsidRPr="00524A71">
        <w:rPr>
          <w:rFonts w:eastAsiaTheme="minorEastAsia"/>
        </w:rPr>
        <w:t>)</w:t>
      </w:r>
      <w:r w:rsidR="00234845">
        <w:rPr>
          <w:rFonts w:eastAsiaTheme="minorEastAsia"/>
        </w:rPr>
        <w:t xml:space="preserve">.  </w:t>
      </w:r>
      <w:del w:id="122" w:author="Yonatan Grad" w:date="2023-06-27T11:14:00Z">
        <w:r w:rsidR="009344B7" w:rsidDel="00691283">
          <w:rPr>
            <w:rFonts w:eastAsiaTheme="minorEastAsia"/>
          </w:rPr>
          <w:delText xml:space="preserve">Initial </w:delText>
        </w:r>
        <w:r w:rsidR="00471FD6" w:rsidDel="00691283">
          <w:rPr>
            <w:rFonts w:eastAsiaTheme="minorEastAsia"/>
          </w:rPr>
          <w:delText>guess</w:delText>
        </w:r>
        <w:r w:rsidR="003E73CD" w:rsidDel="00691283">
          <w:rPr>
            <w:rFonts w:eastAsiaTheme="minorEastAsia"/>
          </w:rPr>
          <w:delText xml:space="preserve">es </w:delText>
        </w:r>
        <w:r w:rsidR="00234845" w:rsidDel="00691283">
          <w:rPr>
            <w:rFonts w:eastAsiaTheme="minorEastAsia"/>
          </w:rPr>
          <w:delText xml:space="preserve">for </w:delText>
        </w:r>
        <w:r w:rsidR="009344B7" w:rsidDel="00691283">
          <w:rPr>
            <w:rFonts w:eastAsiaTheme="minorEastAsia"/>
          </w:rPr>
          <w:delText>estimating</w:delText>
        </w:r>
      </w:del>
      <w:ins w:id="123" w:author="Yonatan Grad" w:date="2023-06-27T11:14:00Z">
        <w:r w:rsidR="00691283">
          <w:rPr>
            <w:rFonts w:eastAsiaTheme="minorEastAsia"/>
          </w:rPr>
          <w:t>Estimates of</w:t>
        </w:r>
      </w:ins>
      <w:r w:rsidR="009344B7">
        <w:rPr>
          <w:rFonts w:eastAsiaTheme="minorEastAsia"/>
        </w:rPr>
        <w:t xml:space="preserve"> the </w:t>
      </w:r>
      <w:r w:rsidR="00234845">
        <w:rPr>
          <w:rFonts w:eastAsiaTheme="minorEastAsia"/>
        </w:rPr>
        <w:t xml:space="preserve">amplitude, phase, and offset were </w:t>
      </w:r>
      <w:del w:id="124" w:author="Yonatan Grad" w:date="2023-06-27T11:14:00Z">
        <w:r w:rsidR="00B8319D" w:rsidDel="00691283">
          <w:rPr>
            <w:rFonts w:eastAsiaTheme="minorEastAsia"/>
          </w:rPr>
          <w:delText xml:space="preserve">chosen </w:delText>
        </w:r>
        <w:r w:rsidR="00234845" w:rsidDel="00691283">
          <w:rPr>
            <w:rFonts w:eastAsiaTheme="minorEastAsia"/>
          </w:rPr>
          <w:delText xml:space="preserve">and then </w:delText>
        </w:r>
      </w:del>
      <w:r w:rsidR="00234845">
        <w:rPr>
          <w:rFonts w:eastAsiaTheme="minorEastAsia"/>
        </w:rPr>
        <w:t xml:space="preserve">optimized </w:t>
      </w:r>
      <w:r w:rsidR="005053D8">
        <w:rPr>
          <w:rFonts w:eastAsiaTheme="minorEastAsia"/>
        </w:rPr>
        <w:t xml:space="preserve">using the </w:t>
      </w:r>
      <w:proofErr w:type="spellStart"/>
      <w:r w:rsidR="005053D8">
        <w:rPr>
          <w:rFonts w:eastAsiaTheme="minorEastAsia"/>
          <w:i/>
          <w:iCs/>
        </w:rPr>
        <w:t>nls</w:t>
      </w:r>
      <w:proofErr w:type="spellEnd"/>
      <w:r w:rsidR="005053D8">
        <w:rPr>
          <w:rFonts w:eastAsiaTheme="minorEastAsia"/>
        </w:rPr>
        <w:t xml:space="preserve"> </w:t>
      </w:r>
      <w:r w:rsidR="00524A71">
        <w:rPr>
          <w:rFonts w:eastAsiaTheme="minorEastAsia"/>
        </w:rPr>
        <w:t xml:space="preserve">function </w:t>
      </w:r>
      <w:r w:rsidR="005053D8">
        <w:rPr>
          <w:rFonts w:eastAsiaTheme="minorEastAsia"/>
        </w:rPr>
        <w:t>in R</w:t>
      </w:r>
      <w:r w:rsidR="00234845">
        <w:rPr>
          <w:rFonts w:eastAsiaTheme="minorEastAsia"/>
        </w:rPr>
        <w:t>.</w:t>
      </w:r>
      <w:r w:rsidR="00BE2C85">
        <w:rPr>
          <w:rFonts w:eastAsiaTheme="minorEastAsia"/>
        </w:rPr>
        <w:t xml:space="preserve"> </w:t>
      </w:r>
      <w:r w:rsidR="000D21BF">
        <w:rPr>
          <w:rFonts w:eastAsiaTheme="minorEastAsia"/>
        </w:rPr>
        <w:t xml:space="preserve">The initial </w:t>
      </w:r>
      <w:r w:rsidR="002C3A9E">
        <w:rPr>
          <w:rFonts w:eastAsiaTheme="minorEastAsia"/>
        </w:rPr>
        <w:t>a</w:t>
      </w:r>
      <w:r w:rsidR="00BE2C85">
        <w:rPr>
          <w:rFonts w:eastAsiaTheme="minorEastAsia"/>
        </w:rPr>
        <w:t xml:space="preserve">mplitude was </w:t>
      </w:r>
      <w:r w:rsidR="00FA5928">
        <w:rPr>
          <w:rFonts w:eastAsiaTheme="minorEastAsia"/>
        </w:rPr>
        <w:t xml:space="preserve">specified as </w:t>
      </w:r>
      <w:r w:rsidR="002C3A9E">
        <w:rPr>
          <w:rFonts w:eastAsiaTheme="minorEastAsia"/>
        </w:rPr>
        <w:t>one half of the distance from the average maximum to minimum</w:t>
      </w:r>
      <w:r w:rsidR="00CB7B3E">
        <w:rPr>
          <w:rFonts w:eastAsiaTheme="minorEastAsia"/>
        </w:rPr>
        <w:t xml:space="preserve"> number of visits in the entire dataset</w:t>
      </w:r>
      <w:r w:rsidR="002C3A9E">
        <w:rPr>
          <w:rFonts w:eastAsiaTheme="minorEastAsia"/>
        </w:rPr>
        <w:t xml:space="preserve">. </w:t>
      </w:r>
      <w:r w:rsidR="00E77453">
        <w:rPr>
          <w:rFonts w:eastAsiaTheme="minorEastAsia"/>
        </w:rPr>
        <w:t xml:space="preserve">The initial </w:t>
      </w:r>
      <w:r w:rsidR="002C3A9E">
        <w:rPr>
          <w:rFonts w:eastAsiaTheme="minorEastAsia"/>
        </w:rPr>
        <w:t xml:space="preserve">phase was </w:t>
      </w:r>
      <w:r w:rsidR="00885235">
        <w:rPr>
          <w:rFonts w:eastAsiaTheme="minorEastAsia"/>
        </w:rPr>
        <w:t xml:space="preserve">specified </w:t>
      </w:r>
      <w:r w:rsidR="002C3A9E">
        <w:rPr>
          <w:rFonts w:eastAsiaTheme="minorEastAsia"/>
        </w:rPr>
        <w:t xml:space="preserve">as the average month during which the maximum number of visits occurred. </w:t>
      </w:r>
      <w:r w:rsidR="00075739">
        <w:rPr>
          <w:rFonts w:eastAsiaTheme="minorEastAsia"/>
        </w:rPr>
        <w:t>T</w:t>
      </w:r>
      <w:r w:rsidR="001F6BFF">
        <w:rPr>
          <w:rFonts w:eastAsiaTheme="minorEastAsia"/>
        </w:rPr>
        <w:t xml:space="preserve">he initial </w:t>
      </w:r>
      <w:r w:rsidR="002C3A9E">
        <w:rPr>
          <w:rFonts w:eastAsiaTheme="minorEastAsia"/>
        </w:rPr>
        <w:t xml:space="preserve">offset was </w:t>
      </w:r>
      <w:r w:rsidR="00C27601">
        <w:rPr>
          <w:rFonts w:eastAsiaTheme="minorEastAsia"/>
        </w:rPr>
        <w:t xml:space="preserve">specified </w:t>
      </w:r>
      <w:r w:rsidR="002C3A9E">
        <w:rPr>
          <w:rFonts w:eastAsiaTheme="minorEastAsia"/>
        </w:rPr>
        <w:t xml:space="preserve">as the mean number of visits throughout the year. </w:t>
      </w:r>
      <w:r w:rsidR="00862082">
        <w:rPr>
          <w:rFonts w:eastAsiaTheme="minorEastAsia"/>
        </w:rPr>
        <w:t xml:space="preserve"> </w:t>
      </w:r>
    </w:p>
    <w:p w14:paraId="75419BFF" w14:textId="77777777" w:rsidR="00606E49" w:rsidRDefault="00606E49">
      <w:pPr>
        <w:rPr>
          <w:rFonts w:eastAsiaTheme="minorEastAsia"/>
        </w:rPr>
      </w:pPr>
    </w:p>
    <w:p w14:paraId="3ABD8670" w14:textId="399E0570" w:rsidR="00606E49" w:rsidRPr="00BE2C85" w:rsidRDefault="003D249B">
      <w:r>
        <w:t xml:space="preserve">The phase </w:t>
      </w:r>
      <m:oMath>
        <m:r>
          <w:ins w:id="125" w:author="Kline, Madeleine" w:date="2023-06-26T11:33:00Z">
            <w:rPr>
              <w:rFonts w:ascii="Cambria Math" w:eastAsiaTheme="minorEastAsia" w:hAnsi="Cambria Math"/>
              <w:lang w:val="el-GR"/>
            </w:rPr>
            <m:t>φ</m:t>
          </w:ins>
        </m:r>
      </m:oMath>
      <w:del w:id="126" w:author="Kline, Madeleine" w:date="2023-06-26T11:33:00Z">
        <w:r w:rsidR="004F45B5" w:rsidRPr="00524A71" w:rsidDel="009E0E8F">
          <w:rPr>
            <w:i/>
            <w:iCs/>
            <w:lang w:val="el-GR"/>
          </w:rPr>
          <w:delText>φ</w:delText>
        </w:r>
      </w:del>
      <w:r w:rsidR="004F45B5" w:rsidRPr="001B373F">
        <w:t xml:space="preserve"> </w:t>
      </w:r>
      <w:r>
        <w:t>represents the month during which the peak in visits occur</w:t>
      </w:r>
      <w:r w:rsidR="000A62B7">
        <w:t>red</w:t>
      </w:r>
      <w:r>
        <w:t>, which is 6 months before and after the month with the minimum number of visits</w:t>
      </w:r>
      <w:r w:rsidR="003D58E8">
        <w:t xml:space="preserve"> according to sinusoid structure</w:t>
      </w:r>
      <w:r w:rsidR="002C1E61">
        <w:t xml:space="preserve"> with a 12-month period</w:t>
      </w:r>
      <w:r>
        <w:t xml:space="preserve">. </w:t>
      </w:r>
      <w:commentRangeStart w:id="127"/>
      <w:r w:rsidR="0013373D">
        <w:t xml:space="preserve">We mapped months from the dataset to integers from </w:t>
      </w:r>
      <w:r w:rsidR="00D75ACA">
        <w:t xml:space="preserve">1-12 (January-December) during which the visit took place. </w:t>
      </w:r>
      <w:r>
        <w:t>Because the sinusoidal fitting process can result in phases &lt;0 or &gt;12, calculated phases were corrected to fall within the 0-12 range by dividing all phases by 12 and taking the remainder of this division</w:t>
      </w:r>
      <w:r w:rsidR="00BD1762">
        <w:t xml:space="preserve"> (applying the modulus function)</w:t>
      </w:r>
      <w:r>
        <w:t>.</w:t>
      </w:r>
      <w:r w:rsidR="00D75ACA">
        <w:t xml:space="preserve"> Taking each integer value to be the first day of the specified month (</w:t>
      </w:r>
      <w:r w:rsidR="00F3397C">
        <w:t>e.g.,</w:t>
      </w:r>
      <w:r w:rsidR="00D75ACA">
        <w:t xml:space="preserve"> 1 is January 1</w:t>
      </w:r>
      <w:r w:rsidR="00D75ACA" w:rsidRPr="00D75ACA">
        <w:rPr>
          <w:vertAlign w:val="superscript"/>
        </w:rPr>
        <w:t>st</w:t>
      </w:r>
      <w:r w:rsidR="00D75ACA">
        <w:t xml:space="preserve">), the final corrected phases fall between 0-11.99 where 0 is the first day of December and 11.99 is the last day of November. </w:t>
      </w:r>
      <w:commentRangeStart w:id="128"/>
      <w:r>
        <w:t>The sinusoidal fitting process can also result in negative amplitudes</w:t>
      </w:r>
      <w:commentRangeEnd w:id="127"/>
      <w:r w:rsidR="00691283">
        <w:rPr>
          <w:rStyle w:val="CommentReference"/>
        </w:rPr>
        <w:commentReference w:id="127"/>
      </w:r>
      <w:r>
        <w:t xml:space="preserve">, </w:t>
      </w:r>
      <w:commentRangeStart w:id="129"/>
      <w:commentRangeStart w:id="130"/>
      <w:r>
        <w:t xml:space="preserve">which </w:t>
      </w:r>
      <w:r w:rsidR="00BD1762">
        <w:t>effectively shifts the</w:t>
      </w:r>
      <w:r>
        <w:t xml:space="preserve"> phase</w:t>
      </w:r>
      <w:r w:rsidR="00BD1762">
        <w:t xml:space="preserve"> of the</w:t>
      </w:r>
      <w:r w:rsidR="003D58E8">
        <w:t xml:space="preserve"> corresponding</w:t>
      </w:r>
      <w:r w:rsidR="00BD1762">
        <w:t xml:space="preserve"> positive</w:t>
      </w:r>
      <w:r w:rsidR="00146849">
        <w:t>-</w:t>
      </w:r>
      <w:r w:rsidR="00BD1762">
        <w:t>amplitude sinusoid</w:t>
      </w:r>
      <w:r>
        <w:t xml:space="preserve"> by 6 months. None of the amplitude estimates included in the final analysis were negative. </w:t>
      </w:r>
      <w:commentRangeEnd w:id="129"/>
      <w:r>
        <w:rPr>
          <w:rStyle w:val="CommentReference"/>
        </w:rPr>
        <w:commentReference w:id="129"/>
      </w:r>
      <w:commentRangeEnd w:id="130"/>
      <w:r w:rsidR="00945888">
        <w:rPr>
          <w:rStyle w:val="CommentReference"/>
        </w:rPr>
        <w:commentReference w:id="130"/>
      </w:r>
      <w:commentRangeEnd w:id="128"/>
      <w:r w:rsidR="00691283">
        <w:rPr>
          <w:rStyle w:val="CommentReference"/>
        </w:rPr>
        <w:commentReference w:id="128"/>
      </w:r>
    </w:p>
    <w:p w14:paraId="6FA22592" w14:textId="77777777" w:rsidR="00E37E7B" w:rsidRDefault="00E37E7B">
      <w:pPr>
        <w:rPr>
          <w:b/>
          <w:bCs/>
        </w:rPr>
      </w:pPr>
    </w:p>
    <w:p w14:paraId="2C2F28B6" w14:textId="04430FEA" w:rsidR="00D067BE" w:rsidRDefault="00F020ED">
      <w:pPr>
        <w:rPr>
          <w:ins w:id="131" w:author="Kline, Madeleine" w:date="2023-06-26T11:33:00Z"/>
        </w:rPr>
      </w:pPr>
      <w:r>
        <w:lastRenderedPageBreak/>
        <w:t>C</w:t>
      </w:r>
      <w:r w:rsidR="00431522">
        <w:t xml:space="preserve">onfidence </w:t>
      </w:r>
      <w:commentRangeStart w:id="132"/>
      <w:r w:rsidR="00561C47">
        <w:t xml:space="preserve">regions </w:t>
      </w:r>
      <w:commentRangeEnd w:id="132"/>
      <w:r w:rsidR="00691283">
        <w:rPr>
          <w:rStyle w:val="CommentReference"/>
        </w:rPr>
        <w:commentReference w:id="132"/>
      </w:r>
      <w:r w:rsidR="0068661D">
        <w:t xml:space="preserve">for </w:t>
      </w:r>
      <w:r w:rsidR="00CA7B69">
        <w:t xml:space="preserve">the </w:t>
      </w:r>
      <w:r w:rsidR="0068661D">
        <w:t xml:space="preserve">sinusoidal </w:t>
      </w:r>
      <w:r w:rsidR="00420638">
        <w:t xml:space="preserve">fits </w:t>
      </w:r>
      <w:r w:rsidR="00431522">
        <w:t>were calculated via bootstrapping. 1000 samples were drawn from normal distribution</w:t>
      </w:r>
      <w:r w:rsidR="004243C3">
        <w:t>s</w:t>
      </w:r>
      <w:r w:rsidR="00431522">
        <w:t xml:space="preserve"> centered around each of the 3 fitted sinusoid parameters (amplitude, phase, and offset) </w:t>
      </w:r>
      <w:r w:rsidR="00226994">
        <w:t xml:space="preserve">and with standard deviation equal to </w:t>
      </w:r>
      <w:r w:rsidR="00431522">
        <w:t>the standard error estimated by the model</w:t>
      </w:r>
      <w:r w:rsidR="00BD1762">
        <w:t xml:space="preserve"> for each parameter</w:t>
      </w:r>
      <w:r w:rsidR="00431522">
        <w:t xml:space="preserve">. Sinusoids were </w:t>
      </w:r>
      <w:r w:rsidR="00F3397C">
        <w:t xml:space="preserve">generated </w:t>
      </w:r>
      <w:r w:rsidR="00431522">
        <w:t xml:space="preserve">using </w:t>
      </w:r>
      <w:r w:rsidR="00B2573F">
        <w:t>each of the 1000 sets of 3</w:t>
      </w:r>
      <w:r w:rsidR="00431522">
        <w:t xml:space="preserve"> bootstrapped parameters</w:t>
      </w:r>
      <w:r w:rsidR="00E031D2">
        <w:t xml:space="preserve">. </w:t>
      </w:r>
      <w:r w:rsidR="00160E67">
        <w:t>Bounds for the 95% confidence regions</w:t>
      </w:r>
      <w:r w:rsidR="00C32808">
        <w:t xml:space="preserve"> </w:t>
      </w:r>
      <w:r w:rsidR="00F50282">
        <w:t>of</w:t>
      </w:r>
      <w:r w:rsidR="00C32808">
        <w:t xml:space="preserve"> </w:t>
      </w:r>
      <w:r w:rsidR="00345B25">
        <w:t xml:space="preserve">the </w:t>
      </w:r>
      <w:r w:rsidR="00DF6A87">
        <w:t xml:space="preserve">mean </w:t>
      </w:r>
      <w:r w:rsidR="00C32808">
        <w:t>visits</w:t>
      </w:r>
      <w:r w:rsidR="001B373F">
        <w:t xml:space="preserve"> per </w:t>
      </w:r>
      <w:r w:rsidR="00C32808">
        <w:t>1000 people</w:t>
      </w:r>
      <w:r w:rsidR="00160E67">
        <w:t xml:space="preserve"> </w:t>
      </w:r>
      <w:r w:rsidR="00782A4B">
        <w:t>in each month</w:t>
      </w:r>
      <w:r w:rsidR="002E7075">
        <w:t xml:space="preserve"> </w:t>
      </w:r>
      <w:r w:rsidR="00160E67">
        <w:t xml:space="preserve">were </w:t>
      </w:r>
      <w:r w:rsidR="005C5599">
        <w:t xml:space="preserve">then extracted as the </w:t>
      </w:r>
      <w:r w:rsidR="00611C04">
        <w:t>2.5</w:t>
      </w:r>
      <w:r w:rsidR="00611C04" w:rsidRPr="001B373F">
        <w:rPr>
          <w:vertAlign w:val="superscript"/>
        </w:rPr>
        <w:t>th</w:t>
      </w:r>
      <w:r w:rsidR="00611C04">
        <w:t xml:space="preserve"> and 97.5</w:t>
      </w:r>
      <w:r w:rsidR="00611C04" w:rsidRPr="001B373F">
        <w:rPr>
          <w:vertAlign w:val="superscript"/>
        </w:rPr>
        <w:t>th</w:t>
      </w:r>
      <w:r w:rsidR="00611C04">
        <w:t xml:space="preserve"> </w:t>
      </w:r>
      <w:r w:rsidR="004876DB">
        <w:t xml:space="preserve">quantiles across this set of 1000 generated sinusoids. </w:t>
      </w:r>
    </w:p>
    <w:p w14:paraId="15DADDA3" w14:textId="77777777" w:rsidR="009E0E8F" w:rsidRDefault="009E0E8F">
      <w:pPr>
        <w:rPr>
          <w:ins w:id="133" w:author="Kline, Madeleine" w:date="2023-06-26T11:33:00Z"/>
        </w:rPr>
      </w:pPr>
    </w:p>
    <w:p w14:paraId="1740D332" w14:textId="086FCD1F" w:rsidR="009E0E8F" w:rsidRDefault="009E0E8F">
      <w:pPr>
        <w:rPr>
          <w:ins w:id="134" w:author="Kline, Madeleine" w:date="2023-06-26T11:33:00Z"/>
          <w:i/>
          <w:iCs/>
        </w:rPr>
      </w:pPr>
      <w:ins w:id="135" w:author="Kline, Madeleine" w:date="2023-06-26T11:33:00Z">
        <w:r>
          <w:rPr>
            <w:i/>
            <w:iCs/>
          </w:rPr>
          <w:t>School Start Time Correlation</w:t>
        </w:r>
      </w:ins>
    </w:p>
    <w:p w14:paraId="2942D6A4" w14:textId="23776A19" w:rsidR="009E0E8F" w:rsidRPr="009E0E8F" w:rsidRDefault="00473755">
      <w:pPr>
        <w:rPr>
          <w:ins w:id="136" w:author="Kline, Madeleine" w:date="2023-06-26T11:33:00Z"/>
        </w:rPr>
      </w:pPr>
      <w:ins w:id="137" w:author="Kline, Madeleine" w:date="2023-06-26T15:33:00Z">
        <w:r>
          <w:t>Data on</w:t>
        </w:r>
      </w:ins>
      <w:ins w:id="138" w:author="Kline, Madeleine" w:date="2023-06-26T15:36:00Z">
        <w:r>
          <w:t xml:space="preserve"> 2019</w:t>
        </w:r>
      </w:ins>
      <w:ins w:id="139" w:author="Kline, Madeleine" w:date="2023-06-26T15:33:00Z">
        <w:r>
          <w:t xml:space="preserve"> school start dates was curated by Pew Research Center.</w:t>
        </w:r>
      </w:ins>
      <w:r w:rsidR="00782D8D">
        <w:fldChar w:fldCharType="begin"/>
      </w:r>
      <w:r w:rsidR="00E11094">
        <w:instrText xml:space="preserve"> ADDIN ZOTERO_ITEM CSL_CITATION {"citationID":"o8q2Cgab","properties":{"formattedCitation":"\\super 16\\nosupersub{}","plainCitation":"16","noteIndex":0},"citationItems":[{"id":1312,"uris":["http://zotero.org/users/4318844/items/BKLMKXAC"],"itemData":{"id":1312,"type":"post-weblog","abstract":"Earlier starts tend to be more common in the South and Southwest. Later starts are more common on the East Coast and in the upper Midwest and Northwest.","container-title":"Pew Research Center","language":"en-US","title":"'Back to school' means anytime from late July to after Labor Day, depending on where in the U.S. you live","URL":"https://www.pewresearch.org/short-reads/2019/08/14/back-to-school-dates-u-s/","author":[{"literal":"Drew DeSilver"}],"accessed":{"date-parts":[["2023",6,26]]},"issued":{"date-parts":[["2019",8,14]]}}}],"schema":"https://github.com/citation-style-language/schema/raw/master/csl-citation.json"} </w:instrText>
      </w:r>
      <w:r w:rsidR="00782D8D">
        <w:fldChar w:fldCharType="separate"/>
      </w:r>
      <w:r w:rsidR="00E11094" w:rsidRPr="00E11094">
        <w:rPr>
          <w:rFonts w:ascii="Calibri" w:cs="Calibri"/>
          <w:vertAlign w:val="superscript"/>
        </w:rPr>
        <w:t>16</w:t>
      </w:r>
      <w:r w:rsidR="00782D8D">
        <w:fldChar w:fldCharType="end"/>
      </w:r>
      <w:ins w:id="140" w:author="Kline, Madeleine" w:date="2023-06-26T15:33:00Z">
        <w:r>
          <w:t xml:space="preserve"> </w:t>
        </w:r>
      </w:ins>
      <w:ins w:id="141" w:author="Kline, Madeleine" w:date="2023-06-26T15:34:00Z">
        <w:r>
          <w:t xml:space="preserve">This dataset </w:t>
        </w:r>
        <w:del w:id="142" w:author="Kline, Madeleine [2]" w:date="2023-06-26T17:50:00Z">
          <w:r w:rsidDel="00F22E92">
            <w:delText>contain</w:delText>
          </w:r>
        </w:del>
      </w:ins>
      <w:ins w:id="143" w:author="Kline, Madeleine [2]" w:date="2023-06-26T17:50:00Z">
        <w:r w:rsidR="00F22E92">
          <w:t xml:space="preserve">contains </w:t>
        </w:r>
      </w:ins>
      <w:ins w:id="144" w:author="Kline, Madeleine" w:date="2023-06-26T15:34:00Z">
        <w:del w:id="145" w:author="Kline, Madeleine [2]" w:date="2023-06-26T17:50:00Z">
          <w:r w:rsidDel="00F22E92">
            <w:delText xml:space="preserve">ed </w:delText>
          </w:r>
        </w:del>
        <w:r>
          <w:t>a 509-district sample of the &gt;13,000 public school districts in the United States</w:t>
        </w:r>
      </w:ins>
      <w:ins w:id="146" w:author="Kline, Madeleine" w:date="2023-06-26T15:35:00Z">
        <w:r>
          <w:t>, included the 10 largest school distr</w:t>
        </w:r>
      </w:ins>
      <w:ins w:id="147" w:author="Kline, Madeleine" w:date="2023-06-26T15:36:00Z">
        <w:r>
          <w:t xml:space="preserve">icts in each state where possible, and included the 100 largest school districts in the country. Altogether, this dataset represented </w:t>
        </w:r>
      </w:ins>
      <w:ins w:id="148" w:author="Kline, Madeleine" w:date="2023-06-26T15:37:00Z">
        <w:r>
          <w:t xml:space="preserve">and estimated </w:t>
        </w:r>
      </w:ins>
      <w:ins w:id="149" w:author="Kline, Madeleine" w:date="2023-06-26T15:36:00Z">
        <w:r>
          <w:t xml:space="preserve">36% of </w:t>
        </w:r>
      </w:ins>
      <w:ins w:id="150" w:author="Kline, Madeleine" w:date="2023-06-26T15:41:00Z">
        <w:r w:rsidR="006070A3">
          <w:t>public-school</w:t>
        </w:r>
      </w:ins>
      <w:ins w:id="151" w:author="Kline, Madeleine" w:date="2023-06-26T15:37:00Z">
        <w:r>
          <w:t xml:space="preserve"> students in the United States. Data were filtered to </w:t>
        </w:r>
        <w:del w:id="152" w:author="Yonatan Grad" w:date="2023-06-27T11:18:00Z">
          <w:r w:rsidDel="00691283">
            <w:delText xml:space="preserve">only </w:delText>
          </w:r>
        </w:del>
        <w:r>
          <w:t xml:space="preserve">include </w:t>
        </w:r>
      </w:ins>
      <w:ins w:id="153" w:author="Yonatan Grad" w:date="2023-06-27T11:18:00Z">
        <w:r w:rsidR="00691283">
          <w:t xml:space="preserve">only </w:t>
        </w:r>
      </w:ins>
      <w:ins w:id="154" w:author="Kline, Madeleine" w:date="2023-06-26T15:37:00Z">
        <w:r>
          <w:t>continental U.S. states (excluding Hawaii and Alaska)</w:t>
        </w:r>
      </w:ins>
      <w:ins w:id="155" w:author="Kline, Madeleine" w:date="2023-06-26T15:38:00Z">
        <w:r>
          <w:t xml:space="preserve">, so that the final dataset contained 497 school districts. </w:t>
        </w:r>
      </w:ins>
      <w:ins w:id="156" w:author="Kline, Madeleine" w:date="2023-06-26T15:39:00Z">
        <w:r>
          <w:t>School districts were grouped by subregion and the average school start date in each subregion was determined</w:t>
        </w:r>
      </w:ins>
      <w:ins w:id="157" w:author="Kline, Madeleine [2]" w:date="2023-06-26T17:51:00Z">
        <w:r w:rsidR="00F3182A">
          <w:t xml:space="preserve"> by taking the mean</w:t>
        </w:r>
      </w:ins>
      <w:ins w:id="158" w:author="Kline, Madeleine" w:date="2023-06-26T15:39:00Z">
        <w:r>
          <w:t xml:space="preserve">. </w:t>
        </w:r>
      </w:ins>
      <w:ins w:id="159" w:author="Kline, Madeleine" w:date="2023-06-26T15:40:00Z">
        <w:r>
          <w:t>Correlation between average school start date and sinusoid phase in each subregion was calculated using Pearson’s correlation coefficient.</w:t>
        </w:r>
      </w:ins>
    </w:p>
    <w:p w14:paraId="4D76B717" w14:textId="77777777" w:rsidR="009E0E8F" w:rsidRDefault="009E0E8F"/>
    <w:p w14:paraId="438D5FA5" w14:textId="46CAB53A" w:rsidR="00E37E7B" w:rsidRDefault="00E37E7B">
      <w:pPr>
        <w:rPr>
          <w:b/>
          <w:bCs/>
        </w:rPr>
      </w:pPr>
    </w:p>
    <w:p w14:paraId="56648F92" w14:textId="1E8F1AFF" w:rsidR="003608CC" w:rsidRDefault="00B10F33">
      <w:pPr>
        <w:rPr>
          <w:b/>
          <w:bCs/>
        </w:rPr>
      </w:pPr>
      <w:r>
        <w:rPr>
          <w:b/>
          <w:bCs/>
        </w:rPr>
        <w:t>RESULTS</w:t>
      </w:r>
    </w:p>
    <w:p w14:paraId="2CA83C42" w14:textId="25BAC551" w:rsidR="00683790" w:rsidRDefault="00155AB0" w:rsidP="00034BCA">
      <w:commentRangeStart w:id="160"/>
      <w:r>
        <w:t>The four census regions (Midwest Northeast, South, West) differed in the bulk number of GAS visits per 1,000 individuals</w:t>
      </w:r>
      <w:r w:rsidR="00597440">
        <w:t xml:space="preserve"> (</w:t>
      </w:r>
      <w:commentRangeStart w:id="161"/>
      <w:r w:rsidR="000F598A">
        <w:t>Figure S2</w:t>
      </w:r>
      <w:commentRangeEnd w:id="161"/>
      <w:r w:rsidR="00D337EA">
        <w:rPr>
          <w:rStyle w:val="CommentReference"/>
        </w:rPr>
        <w:commentReference w:id="161"/>
      </w:r>
      <w:r w:rsidR="00597440">
        <w:t>).</w:t>
      </w:r>
      <w:commentRangeEnd w:id="160"/>
      <w:r w:rsidR="00DA16B3">
        <w:rPr>
          <w:rStyle w:val="CommentReference"/>
        </w:rPr>
        <w:commentReference w:id="160"/>
      </w:r>
      <w:r w:rsidR="00597440">
        <w:t xml:space="preserve"> </w:t>
      </w:r>
      <w:r w:rsidR="009E6E7C">
        <w:t>The South</w:t>
      </w:r>
      <w:del w:id="162" w:author="Yonatan Grad" w:date="2023-06-27T11:21:00Z">
        <w:r w:rsidR="009E6E7C" w:rsidDel="00034BCA">
          <w:delText xml:space="preserve">, and particularly the East South Central and West South Central subregions, </w:delText>
        </w:r>
      </w:del>
      <w:ins w:id="163" w:author="Yonatan Grad" w:date="2023-06-27T11:21:00Z">
        <w:r w:rsidR="00034BCA">
          <w:t xml:space="preserve"> </w:t>
        </w:r>
      </w:ins>
      <w:r w:rsidR="009E6E7C">
        <w:t xml:space="preserve">had </w:t>
      </w:r>
      <w:del w:id="164" w:author="Yonatan Grad" w:date="2023-06-27T11:21:00Z">
        <w:r w:rsidR="009E6E7C" w:rsidDel="00034BCA">
          <w:delText>more average</w:delText>
        </w:r>
      </w:del>
      <w:ins w:id="165" w:author="Yonatan Grad" w:date="2023-06-27T11:21:00Z">
        <w:r w:rsidR="00034BCA">
          <w:t xml:space="preserve">the </w:t>
        </w:r>
      </w:ins>
      <w:ins w:id="166" w:author="Yonatan Grad" w:date="2023-06-27T11:22:00Z">
        <w:r w:rsidR="00034BCA">
          <w:t xml:space="preserve">most </w:t>
        </w:r>
      </w:ins>
      <w:del w:id="167" w:author="Yonatan Grad" w:date="2023-06-27T11:22:00Z">
        <w:r w:rsidR="009E6E7C" w:rsidDel="00034BCA">
          <w:delText xml:space="preserve"> </w:delText>
        </w:r>
      </w:del>
      <w:r w:rsidR="00A05A33">
        <w:t xml:space="preserve">yearly </w:t>
      </w:r>
      <w:r w:rsidR="009E6E7C">
        <w:t xml:space="preserve">visits per 1000 </w:t>
      </w:r>
      <w:r w:rsidR="00601C73">
        <w:t>people</w:t>
      </w:r>
      <w:r w:rsidR="009E6E7C">
        <w:t xml:space="preserve"> </w:t>
      </w:r>
      <w:ins w:id="168" w:author="Yonatan Grad" w:date="2023-06-27T11:21:00Z">
        <w:r w:rsidR="00034BCA">
          <w:t xml:space="preserve">at </w:t>
        </w:r>
        <w:r w:rsidR="00034BCA" w:rsidRPr="00034BCA">
          <w:t>39.11 (95% CI: 36.21-42.01)</w:t>
        </w:r>
        <w:r w:rsidR="00034BCA">
          <w:t>,</w:t>
        </w:r>
      </w:ins>
      <w:ins w:id="169" w:author="Yonatan Grad" w:date="2023-06-27T11:22:00Z">
        <w:r w:rsidR="00034BCA">
          <w:t xml:space="preserve"> and the West the fewest</w:t>
        </w:r>
      </w:ins>
      <w:ins w:id="170" w:author="Yonatan Grad" w:date="2023-06-27T11:21:00Z">
        <w:r w:rsidR="00034BCA">
          <w:t xml:space="preserve"> </w:t>
        </w:r>
      </w:ins>
      <w:ins w:id="171" w:author="Yonatan Grad" w:date="2023-06-27T11:22:00Z">
        <w:r w:rsidR="00034BCA">
          <w:t xml:space="preserve">at </w:t>
        </w:r>
        <w:r w:rsidR="00034BCA" w:rsidRPr="00034BCA">
          <w:t>17.63 (95% CI: 16.76-18.49</w:t>
        </w:r>
        <w:r w:rsidR="00034BCA">
          <w:t xml:space="preserve">. </w:t>
        </w:r>
      </w:ins>
      <w:commentRangeStart w:id="172"/>
      <w:commentRangeStart w:id="173"/>
      <w:del w:id="174" w:author="Yonatan Grad" w:date="2023-06-27T11:22:00Z">
        <w:r w:rsidR="00F02D0C" w:rsidDel="00034BCA">
          <w:delText>than</w:delText>
        </w:r>
        <w:r w:rsidR="009E6E7C" w:rsidDel="00034BCA">
          <w:delText xml:space="preserve"> other regions</w:delText>
        </w:r>
        <w:r w:rsidR="00BA26A5" w:rsidDel="00034BCA">
          <w:delText xml:space="preserve"> </w:delText>
        </w:r>
        <w:commentRangeEnd w:id="172"/>
        <w:r w:rsidR="00E351EF" w:rsidDel="00034BCA">
          <w:rPr>
            <w:rStyle w:val="CommentReference"/>
          </w:rPr>
          <w:commentReference w:id="172"/>
        </w:r>
        <w:commentRangeEnd w:id="173"/>
        <w:r w:rsidR="008439DA" w:rsidDel="00034BCA">
          <w:rPr>
            <w:rStyle w:val="CommentReference"/>
          </w:rPr>
          <w:commentReference w:id="173"/>
        </w:r>
        <w:r w:rsidR="00BA26A5" w:rsidDel="00034BCA">
          <w:delText>(Figure S3)</w:delText>
        </w:r>
        <w:r w:rsidR="009E6E7C" w:rsidDel="00034BCA">
          <w:delText xml:space="preserve">. The West, and particularly the Pacific West, had fewer average </w:delText>
        </w:r>
        <w:r w:rsidR="00A05A33" w:rsidDel="00034BCA">
          <w:delText xml:space="preserve">yearly </w:delText>
        </w:r>
        <w:r w:rsidR="009E6E7C" w:rsidDel="00034BCA">
          <w:delText xml:space="preserve">visits per 1000 </w:delText>
        </w:r>
        <w:r w:rsidR="00601C73" w:rsidDel="00034BCA">
          <w:delText>people</w:delText>
        </w:r>
        <w:r w:rsidR="009E6E7C" w:rsidDel="00034BCA">
          <w:delText xml:space="preserve"> </w:delText>
        </w:r>
        <w:r w:rsidR="00F02D0C" w:rsidDel="00034BCA">
          <w:delText>than</w:delText>
        </w:r>
        <w:r w:rsidR="009E6E7C" w:rsidDel="00034BCA">
          <w:delText xml:space="preserve"> other regions. </w:delText>
        </w:r>
        <w:r w:rsidR="00335BA4" w:rsidDel="00034BCA">
          <w:delText xml:space="preserve">These </w:delText>
        </w:r>
        <w:r w:rsidR="008941AA" w:rsidDel="00034BCA">
          <w:delText>differences</w:delText>
        </w:r>
        <w:r w:rsidR="00335BA4" w:rsidDel="00034BCA">
          <w:delText xml:space="preserve"> were stable over the 9-year observation period.</w:delText>
        </w:r>
        <w:r w:rsidR="00E6593F" w:rsidDel="00034BCA">
          <w:delText xml:space="preserve"> </w:delText>
        </w:r>
        <w:r w:rsidR="00B727F6" w:rsidDel="00034BCA">
          <w:delText xml:space="preserve">The South had an average of 39.11 </w:delText>
        </w:r>
        <w:r w:rsidR="006560A0" w:rsidDel="00034BCA">
          <w:delText xml:space="preserve">(95% CI: 36.21-42.01) </w:delText>
        </w:r>
        <w:r w:rsidR="00B727F6" w:rsidDel="00034BCA">
          <w:delText xml:space="preserve">visits per 1000 </w:delText>
        </w:r>
        <w:r w:rsidR="00601C73" w:rsidDel="00034BCA">
          <w:delText>people</w:delText>
        </w:r>
        <w:r w:rsidR="00B727F6" w:rsidDel="00034BCA">
          <w:delText xml:space="preserve"> each year</w:delText>
        </w:r>
        <w:r w:rsidR="006560A0" w:rsidDel="00034BCA">
          <w:delText>,</w:delText>
        </w:r>
        <w:r w:rsidR="00B727F6" w:rsidDel="00034BCA">
          <w:delText xml:space="preserve"> the Midwest had an average of 29.45 </w:delText>
        </w:r>
        <w:r w:rsidR="006560A0" w:rsidDel="00034BCA">
          <w:delText xml:space="preserve">(95% CI: 26.78-32.11) </w:delText>
        </w:r>
        <w:r w:rsidR="00B727F6" w:rsidDel="00034BCA">
          <w:delText xml:space="preserve">visits per 1000 </w:delText>
        </w:r>
        <w:r w:rsidR="00601C73" w:rsidDel="00034BCA">
          <w:delText>people</w:delText>
        </w:r>
        <w:r w:rsidR="00B727F6" w:rsidDel="00034BCA">
          <w:delText xml:space="preserve"> each year, the Northeast had an average of 29.32</w:delText>
        </w:r>
        <w:r w:rsidR="006560A0" w:rsidDel="00034BCA">
          <w:delText xml:space="preserve"> (95% CI: 27.04-31.61)</w:delText>
        </w:r>
        <w:r w:rsidR="00B727F6" w:rsidDel="00034BCA">
          <w:delText xml:space="preserve"> visits per 1000 </w:delText>
        </w:r>
        <w:r w:rsidR="00601C73" w:rsidDel="00034BCA">
          <w:delText>people</w:delText>
        </w:r>
        <w:r w:rsidR="00B727F6" w:rsidDel="00034BCA">
          <w:delText xml:space="preserve"> each year, and the West had an average of 17.63</w:delText>
        </w:r>
        <w:r w:rsidR="006560A0" w:rsidDel="00034BCA">
          <w:delText xml:space="preserve"> (95% CI: 16.76-18.49)</w:delText>
        </w:r>
        <w:r w:rsidR="00B727F6" w:rsidDel="00034BCA">
          <w:delText xml:space="preserve"> visits per 1000 </w:delText>
        </w:r>
        <w:r w:rsidR="00601C73" w:rsidDel="00034BCA">
          <w:delText>people</w:delText>
        </w:r>
        <w:r w:rsidR="00B727F6" w:rsidDel="00034BCA">
          <w:delText xml:space="preserve"> each year. </w:delText>
        </w:r>
      </w:del>
      <w:r w:rsidR="007F68E7">
        <w:t xml:space="preserve">At a subregional level, the East </w:t>
      </w:r>
      <w:proofErr w:type="gramStart"/>
      <w:r w:rsidR="007F68E7">
        <w:t>South Central</w:t>
      </w:r>
      <w:proofErr w:type="gramEnd"/>
      <w:r w:rsidR="007F68E7">
        <w:t xml:space="preserve"> region </w:t>
      </w:r>
      <w:del w:id="175" w:author="Yonatan Grad" w:date="2023-06-27T11:23:00Z">
        <w:r w:rsidR="007F68E7" w:rsidDel="00034BCA">
          <w:delText xml:space="preserve">had </w:delText>
        </w:r>
      </w:del>
      <w:ins w:id="176" w:author="Yonatan Grad" w:date="2023-06-27T11:23:00Z">
        <w:r w:rsidR="00034BCA">
          <w:t xml:space="preserve">led all regions with </w:t>
        </w:r>
      </w:ins>
      <w:r w:rsidR="007F68E7">
        <w:t>an average of 48.38</w:t>
      </w:r>
      <w:r w:rsidR="006560A0">
        <w:t xml:space="preserve"> (95% CI: 42.40-53.37) </w:t>
      </w:r>
      <w:r w:rsidR="007F68E7">
        <w:t xml:space="preserve">visits per 1000 </w:t>
      </w:r>
      <w:r w:rsidR="00601C73">
        <w:t>people</w:t>
      </w:r>
      <w:r w:rsidR="007F68E7">
        <w:t xml:space="preserve"> per year</w:t>
      </w:r>
      <w:ins w:id="177" w:author="Yonatan Grad" w:date="2023-06-27T11:23:00Z">
        <w:r w:rsidR="00034BCA">
          <w:t>,</w:t>
        </w:r>
      </w:ins>
      <w:r w:rsidR="007F68E7">
        <w:t xml:space="preserve"> while the Pacific West had an average of 12.39</w:t>
      </w:r>
      <w:r w:rsidR="006560A0">
        <w:t xml:space="preserve"> (95% CI: 11.57-13.22)</w:t>
      </w:r>
      <w:r w:rsidR="007F68E7">
        <w:t xml:space="preserve"> visits per 1000 </w:t>
      </w:r>
      <w:r w:rsidR="00601C73">
        <w:t>people</w:t>
      </w:r>
      <w:r w:rsidR="007F68E7">
        <w:t xml:space="preserve"> per year</w:t>
      </w:r>
      <w:ins w:id="178" w:author="Yonatan Grad" w:date="2023-06-27T11:23:00Z">
        <w:r w:rsidR="00034BCA">
          <w:t xml:space="preserve"> (Figure S3)</w:t>
        </w:r>
      </w:ins>
      <w:r w:rsidR="007F68E7">
        <w:t xml:space="preserve">. </w:t>
      </w:r>
      <w:r w:rsidR="0019724B">
        <w:t>Visits</w:t>
      </w:r>
      <w:r w:rsidR="00E36E81">
        <w:t xml:space="preserve"> in</w:t>
      </w:r>
      <w:r w:rsidR="0019724B">
        <w:t xml:space="preserve"> the</w:t>
      </w:r>
      <w:r w:rsidR="00E36E81">
        <w:t xml:space="preserve"> South and the West were both statistically significantly different from all other regions (Figure </w:t>
      </w:r>
      <w:r w:rsidR="006560A0">
        <w:t>S2</w:t>
      </w:r>
      <w:r w:rsidR="00E36E81">
        <w:t>)</w:t>
      </w:r>
      <w:r w:rsidR="009B1352">
        <w:t xml:space="preserve">, and only the Northeast-Midwest region comparison was not </w:t>
      </w:r>
      <w:r w:rsidR="003E1C20">
        <w:t>significant</w:t>
      </w:r>
      <w:r w:rsidR="009B1352">
        <w:t xml:space="preserve">. </w:t>
      </w:r>
    </w:p>
    <w:p w14:paraId="77BC9F4D" w14:textId="77777777" w:rsidR="005B7E5A" w:rsidRDefault="005B7E5A"/>
    <w:p w14:paraId="318B6951" w14:textId="5C98E5DC" w:rsidR="00825F50" w:rsidRDefault="005E10B7" w:rsidP="00FD34FC">
      <w:r>
        <w:t xml:space="preserve">Across regions, </w:t>
      </w:r>
      <w:r w:rsidR="00D43110">
        <w:t xml:space="preserve">GAS pharyngitis visits </w:t>
      </w:r>
      <w:r w:rsidR="004E4487">
        <w:t>were</w:t>
      </w:r>
      <w:r w:rsidR="00D43110">
        <w:t xml:space="preserve"> more common in the winter months, with </w:t>
      </w:r>
      <w:r w:rsidR="004E4487">
        <w:t xml:space="preserve">visits nadiring in the summer months before beginning </w:t>
      </w:r>
      <w:r w:rsidR="00700654">
        <w:t>to</w:t>
      </w:r>
      <w:r w:rsidR="004E4487">
        <w:t xml:space="preserve"> rise </w:t>
      </w:r>
      <w:r w:rsidR="0032768E">
        <w:t>in early</w:t>
      </w:r>
      <w:r w:rsidR="00731BC0">
        <w:t xml:space="preserve"> autumn </w:t>
      </w:r>
      <w:r w:rsidR="004E4487">
        <w:t xml:space="preserve">and peaking in the </w:t>
      </w:r>
      <w:commentRangeStart w:id="179"/>
      <w:r w:rsidR="004E4487">
        <w:t xml:space="preserve">first few months of the </w:t>
      </w:r>
      <w:ins w:id="180" w:author="Yonatan Grad" w:date="2023-06-27T11:24:00Z">
        <w:r w:rsidR="00034BCA">
          <w:t xml:space="preserve">calendar </w:t>
        </w:r>
      </w:ins>
      <w:r w:rsidR="004E4487">
        <w:t>yea</w:t>
      </w:r>
      <w:commentRangeEnd w:id="179"/>
      <w:r w:rsidR="00F853BF">
        <w:rPr>
          <w:rStyle w:val="CommentReference"/>
        </w:rPr>
        <w:commentReference w:id="179"/>
      </w:r>
      <w:r w:rsidR="004E4487">
        <w:t>r</w:t>
      </w:r>
      <w:r w:rsidR="0068661D">
        <w:t xml:space="preserve"> </w:t>
      </w:r>
      <w:r w:rsidR="004E4487">
        <w:t xml:space="preserve">(Figure </w:t>
      </w:r>
      <w:r w:rsidR="007E7649">
        <w:t>1</w:t>
      </w:r>
      <w:r w:rsidR="004E4487">
        <w:t>)</w:t>
      </w:r>
      <w:r w:rsidR="005D5D9B">
        <w:t>.</w:t>
      </w:r>
      <w:r w:rsidR="004E4487">
        <w:t xml:space="preserve"> </w:t>
      </w:r>
      <w:r w:rsidR="008B406C">
        <w:t>In</w:t>
      </w:r>
      <w:r w:rsidR="004E4487">
        <w:t xml:space="preserve"> </w:t>
      </w:r>
      <w:r w:rsidR="00BC644B">
        <w:t>the South</w:t>
      </w:r>
      <w:r w:rsidR="004E4487">
        <w:t xml:space="preserve">, </w:t>
      </w:r>
      <w:r w:rsidR="003608CC">
        <w:t xml:space="preserve">the </w:t>
      </w:r>
      <w:r w:rsidR="00BC644B">
        <w:t>January</w:t>
      </w:r>
      <w:r w:rsidR="003608CC">
        <w:t xml:space="preserve"> </w:t>
      </w:r>
      <w:r w:rsidR="00BC644B">
        <w:t xml:space="preserve">average was </w:t>
      </w:r>
      <w:r w:rsidR="003608CC">
        <w:t xml:space="preserve">3.78 </w:t>
      </w:r>
      <w:r w:rsidR="00864397">
        <w:t xml:space="preserve">(95% CI: 3.36-4.21) </w:t>
      </w:r>
      <w:r w:rsidR="003608CC">
        <w:t xml:space="preserve">visits per 1000 </w:t>
      </w:r>
      <w:r w:rsidR="00601C73">
        <w:t>people</w:t>
      </w:r>
      <w:ins w:id="181" w:author="Yonatan Grad" w:date="2023-06-27T11:24:00Z">
        <w:r w:rsidR="00034BCA">
          <w:t>,</w:t>
        </w:r>
      </w:ins>
      <w:r w:rsidR="003608CC">
        <w:t xml:space="preserve"> while </w:t>
      </w:r>
      <w:r w:rsidR="00BC644B">
        <w:t>in July</w:t>
      </w:r>
      <w:del w:id="182" w:author="Yonatan Grad" w:date="2023-06-27T11:25:00Z">
        <w:r w:rsidR="00BC644B" w:rsidDel="00034BCA">
          <w:delText>,</w:delText>
        </w:r>
      </w:del>
      <w:r w:rsidR="00BC644B">
        <w:t xml:space="preserve"> the average was 1.80 (95% CI: 1.67-1.93) visits per 1000 </w:t>
      </w:r>
      <w:r w:rsidR="00601C73">
        <w:t>people</w:t>
      </w:r>
      <w:r w:rsidR="00BC644B">
        <w:t xml:space="preserve">. </w:t>
      </w:r>
      <w:r w:rsidR="007F68E7">
        <w:t xml:space="preserve">In the West, the </w:t>
      </w:r>
      <w:r w:rsidR="00701669">
        <w:t xml:space="preserve">January </w:t>
      </w:r>
      <w:r w:rsidR="00AA218B">
        <w:t xml:space="preserve">average </w:t>
      </w:r>
      <w:r w:rsidR="00701669">
        <w:t xml:space="preserve">was </w:t>
      </w:r>
      <w:r w:rsidR="00AA218B">
        <w:t xml:space="preserve">1.76 (95% CI: 1.62-1.90) </w:t>
      </w:r>
      <w:r w:rsidR="00701669">
        <w:t xml:space="preserve">visits per 1000 </w:t>
      </w:r>
      <w:r w:rsidR="00601C73">
        <w:t>people</w:t>
      </w:r>
      <w:ins w:id="183" w:author="Yonatan Grad" w:date="2023-06-27T11:25:00Z">
        <w:r w:rsidR="00034BCA">
          <w:t>,</w:t>
        </w:r>
      </w:ins>
      <w:r w:rsidR="00701669">
        <w:t xml:space="preserve"> </w:t>
      </w:r>
      <w:r w:rsidR="00651EDB">
        <w:t xml:space="preserve">while </w:t>
      </w:r>
      <w:r w:rsidR="00AA218B">
        <w:t>in July</w:t>
      </w:r>
      <w:del w:id="184" w:author="Yonatan Grad" w:date="2023-06-27T11:25:00Z">
        <w:r w:rsidR="00651EDB" w:rsidDel="00034BCA">
          <w:delText>,</w:delText>
        </w:r>
      </w:del>
      <w:r w:rsidR="00AA218B">
        <w:t xml:space="preserve"> it was 0.98 (95% CI: 0.93-1.03). </w:t>
      </w:r>
      <w:r w:rsidR="003608CC">
        <w:t xml:space="preserve">Similarly, at a subregional level, </w:t>
      </w:r>
      <w:r w:rsidR="004E4487">
        <w:t xml:space="preserve">the East </w:t>
      </w:r>
      <w:proofErr w:type="gramStart"/>
      <w:r w:rsidR="004E4487">
        <w:t>South Central</w:t>
      </w:r>
      <w:proofErr w:type="gramEnd"/>
      <w:r w:rsidR="004E4487">
        <w:t xml:space="preserve"> region had </w:t>
      </w:r>
      <w:r w:rsidR="000D7001">
        <w:t xml:space="preserve">on average 4.70 (95% CI: 4.13-5.26) visits per 1000 </w:t>
      </w:r>
      <w:r w:rsidR="00601C73">
        <w:t>people</w:t>
      </w:r>
      <w:r w:rsidR="000D7001">
        <w:t xml:space="preserve"> in January and 1.88 (95% CI: 1.71-2.06) visits per 1000 </w:t>
      </w:r>
      <w:r w:rsidR="00601C73">
        <w:t>people</w:t>
      </w:r>
      <w:r w:rsidR="000D7001">
        <w:t xml:space="preserve"> in July, while the Pacific West had on average 1.2 (95% CI: 1.09-1.31) visits per 1000 </w:t>
      </w:r>
      <w:r w:rsidR="00601C73">
        <w:t>people</w:t>
      </w:r>
      <w:r w:rsidR="000D7001">
        <w:t xml:space="preserve"> in January and 0.76 (95% CI: 0.71-0.81) visits per 1000 </w:t>
      </w:r>
      <w:r w:rsidR="00601C73">
        <w:t>people</w:t>
      </w:r>
      <w:r w:rsidR="000D7001">
        <w:t xml:space="preserve"> in July</w:t>
      </w:r>
      <w:ins w:id="185" w:author="Kline, Madeleine" w:date="2023-06-28T10:29:00Z">
        <w:r w:rsidR="00081FDD">
          <w:t xml:space="preserve"> (Figure S</w:t>
        </w:r>
      </w:ins>
      <w:ins w:id="186" w:author="Kline, Madeleine" w:date="2023-06-28T10:45:00Z">
        <w:r w:rsidR="00365410">
          <w:t>4</w:t>
        </w:r>
      </w:ins>
      <w:ins w:id="187" w:author="Kline, Madeleine" w:date="2023-06-28T10:29:00Z">
        <w:r w:rsidR="00081FDD">
          <w:t>)</w:t>
        </w:r>
      </w:ins>
      <w:r w:rsidR="000D7001">
        <w:t xml:space="preserve">. </w:t>
      </w:r>
      <w:commentRangeStart w:id="188"/>
      <w:r w:rsidR="00825F50">
        <w:t>The West had fewer visits per 1000 people than the other 3 regions throughout the year.</w:t>
      </w:r>
      <w:commentRangeEnd w:id="188"/>
      <w:r w:rsidR="00FD34FC">
        <w:rPr>
          <w:rStyle w:val="CommentReference"/>
        </w:rPr>
        <w:commentReference w:id="188"/>
      </w:r>
      <w:r w:rsidR="00825F50">
        <w:t xml:space="preserve"> </w:t>
      </w:r>
      <w:del w:id="189" w:author="Yonatan Grad" w:date="2023-06-27T11:26:00Z">
        <w:r w:rsidR="00825F50" w:rsidDel="00FD34FC">
          <w:delText>However, t</w:delText>
        </w:r>
      </w:del>
      <w:ins w:id="190" w:author="Yonatan Grad" w:date="2023-06-27T11:26:00Z">
        <w:r w:rsidR="00FD34FC">
          <w:t>T</w:t>
        </w:r>
      </w:ins>
      <w:r w:rsidR="00825F50">
        <w:t xml:space="preserve">he differences in visits per 1000 people in the South, Northeast, and Midwest were more pronounced from July through December (July to September South-Northeast difference: 2.51, 95% CI: 2.25-2.78, October to December South-Northeast difference: 3.9, 95% CI: 3.55-4.25) than from January through June (January to March </w:t>
      </w:r>
      <w:r w:rsidR="00825F50">
        <w:lastRenderedPageBreak/>
        <w:t>South-Northeast difference: 2.11, 95% CI: 1.58-2.65, April to June South-Northeast difference: 1.27, 95% CI: 0.93-1.61) (Figure S</w:t>
      </w:r>
      <w:ins w:id="191" w:author="Kline, Madeleine" w:date="2023-06-28T10:45:00Z">
        <w:r w:rsidR="00365410">
          <w:t>5</w:t>
        </w:r>
      </w:ins>
      <w:del w:id="192" w:author="Kline, Madeleine" w:date="2023-06-28T10:26:00Z">
        <w:r w:rsidR="00825F50" w:rsidDel="00081FDD">
          <w:delText>5</w:delText>
        </w:r>
      </w:del>
      <w:r w:rsidR="00825F50">
        <w:t xml:space="preserve">, Table S4).  </w:t>
      </w:r>
      <w:ins w:id="193" w:author="Kline, Madeleine" w:date="2023-06-28T10:42:00Z">
        <w:r w:rsidR="00365410">
          <w:t>Similarly, t</w:t>
        </w:r>
      </w:ins>
      <w:ins w:id="194" w:author="Kline, Madeleine" w:date="2023-06-28T10:41:00Z">
        <w:r w:rsidR="00365410">
          <w:t>here were more statistically significant differences between regions and subregions in months in the second half</w:t>
        </w:r>
      </w:ins>
      <w:ins w:id="195" w:author="Kline, Madeleine" w:date="2023-06-28T10:42:00Z">
        <w:r w:rsidR="00365410">
          <w:t xml:space="preserve"> of the year (Figure S</w:t>
        </w:r>
      </w:ins>
      <w:ins w:id="196" w:author="Kline, Madeleine" w:date="2023-06-28T10:45:00Z">
        <w:r w:rsidR="00365410">
          <w:t>6</w:t>
        </w:r>
      </w:ins>
      <w:ins w:id="197" w:author="Kline, Madeleine" w:date="2023-06-28T10:42:00Z">
        <w:r w:rsidR="00365410">
          <w:t>).</w:t>
        </w:r>
      </w:ins>
      <w:del w:id="198" w:author="Kline, Madeleine" w:date="2023-06-28T10:42:00Z">
        <w:r w:rsidR="00825F50" w:rsidDel="00365410">
          <w:delText xml:space="preserve">  </w:delText>
        </w:r>
      </w:del>
    </w:p>
    <w:p w14:paraId="3C908AA3" w14:textId="019C0429" w:rsidR="003547D9" w:rsidRDefault="003547D9">
      <w:pPr>
        <w:rPr>
          <w:ins w:id="199" w:author="Kissler, Stephen" w:date="2023-06-12T14:55:00Z"/>
        </w:rPr>
      </w:pPr>
    </w:p>
    <w:p w14:paraId="6A43ED5D" w14:textId="567CAE43" w:rsidR="00862082" w:rsidRDefault="00C4355D">
      <w:pPr>
        <w:rPr>
          <w:ins w:id="200" w:author="Kline, Madeleine" w:date="2023-06-26T16:12:00Z"/>
        </w:rPr>
      </w:pPr>
      <w:commentRangeStart w:id="201"/>
      <w:r>
        <w:t xml:space="preserve">The </w:t>
      </w:r>
      <w:r w:rsidR="003547D9">
        <w:t xml:space="preserve">annual </w:t>
      </w:r>
      <w:r>
        <w:t xml:space="preserve">peak </w:t>
      </w:r>
      <w:commentRangeEnd w:id="201"/>
      <w:r w:rsidR="00BD66E2">
        <w:rPr>
          <w:rStyle w:val="CommentReference"/>
        </w:rPr>
        <w:commentReference w:id="201"/>
      </w:r>
      <w:r>
        <w:t xml:space="preserve">in GAS pharyngitis visits </w:t>
      </w:r>
      <w:r w:rsidR="00A35ACF">
        <w:t>occurred earliest</w:t>
      </w:r>
      <w:r>
        <w:t xml:space="preserve"> in the South and </w:t>
      </w:r>
      <w:commentRangeStart w:id="202"/>
      <w:r>
        <w:t>from there radiated outwards to the rest of the country</w:t>
      </w:r>
      <w:r w:rsidR="008439DA">
        <w:t xml:space="preserve"> </w:t>
      </w:r>
      <w:commentRangeEnd w:id="202"/>
      <w:r w:rsidR="00FD34FC">
        <w:rPr>
          <w:rStyle w:val="CommentReference"/>
        </w:rPr>
        <w:commentReference w:id="202"/>
      </w:r>
      <w:r w:rsidR="008439DA">
        <w:t>(</w:t>
      </w:r>
      <w:commentRangeStart w:id="203"/>
      <w:r w:rsidR="008439DA">
        <w:t xml:space="preserve">Figure </w:t>
      </w:r>
      <w:r w:rsidR="007E7649">
        <w:t>2</w:t>
      </w:r>
      <w:r w:rsidR="004E1F9D">
        <w:t>, associated gif</w:t>
      </w:r>
      <w:r w:rsidR="008439DA">
        <w:t>)</w:t>
      </w:r>
      <w:commentRangeEnd w:id="203"/>
      <w:r w:rsidR="00FE0B19">
        <w:rPr>
          <w:rStyle w:val="CommentReference"/>
        </w:rPr>
        <w:commentReference w:id="203"/>
      </w:r>
      <w:r w:rsidR="000C6371">
        <w:t xml:space="preserve">. </w:t>
      </w:r>
      <w:r w:rsidR="00937FE6">
        <w:t xml:space="preserve">The states with the earliest </w:t>
      </w:r>
      <w:r w:rsidR="003547D9">
        <w:t xml:space="preserve">peaks </w:t>
      </w:r>
      <w:r w:rsidR="00225363">
        <w:t>were</w:t>
      </w:r>
      <w:r w:rsidR="00937FE6">
        <w:t xml:space="preserve"> in the East South Central</w:t>
      </w:r>
      <w:r w:rsidR="00735897">
        <w:t xml:space="preserve"> (phase: 1.5</w:t>
      </w:r>
      <w:r w:rsidR="003740A9">
        <w:t>0</w:t>
      </w:r>
      <w:r w:rsidR="00735897">
        <w:t>, 95% CI 1.22-1.79</w:t>
      </w:r>
      <w:r w:rsidR="00FE0B19">
        <w:t>, where 1.0 represents January 1</w:t>
      </w:r>
      <w:r w:rsidR="00FE0B19" w:rsidRPr="00406C90">
        <w:rPr>
          <w:vertAlign w:val="superscript"/>
        </w:rPr>
        <w:t>st</w:t>
      </w:r>
      <w:r w:rsidR="00735897">
        <w:t>)</w:t>
      </w:r>
      <w:r w:rsidR="00937FE6">
        <w:t xml:space="preserve"> </w:t>
      </w:r>
      <w:r w:rsidR="00735897">
        <w:t xml:space="preserve">and West South Central (phase: 1.49, 95% CI 1.20-1.77) </w:t>
      </w:r>
      <w:r w:rsidR="00937FE6">
        <w:t>subregion</w:t>
      </w:r>
      <w:r w:rsidR="00735897">
        <w:t>s</w:t>
      </w:r>
      <w:r>
        <w:t xml:space="preserve"> (Figure</w:t>
      </w:r>
      <w:ins w:id="204" w:author="Kline, Madeleine" w:date="2023-06-28T10:31:00Z">
        <w:r w:rsidR="00081FDD">
          <w:t>s</w:t>
        </w:r>
      </w:ins>
      <w:r>
        <w:t xml:space="preserve"> S</w:t>
      </w:r>
      <w:r w:rsidR="000D5DE6">
        <w:t>7</w:t>
      </w:r>
      <w:ins w:id="205" w:author="Kline, Madeleine" w:date="2023-06-28T10:31:00Z">
        <w:r w:rsidR="00081FDD">
          <w:t>-9</w:t>
        </w:r>
      </w:ins>
      <w:r>
        <w:t>)</w:t>
      </w:r>
      <w:r w:rsidR="00F4391C">
        <w:t>, which peaked in January</w:t>
      </w:r>
      <w:r w:rsidR="00AE1794">
        <w:t xml:space="preserve">. </w:t>
      </w:r>
      <w:r w:rsidR="00937FE6">
        <w:t xml:space="preserve">Louisiana (phase: </w:t>
      </w:r>
      <w:r w:rsidR="00735897">
        <w:t xml:space="preserve">0.81, 95% CI 0.41-1.21) </w:t>
      </w:r>
      <w:r w:rsidR="00937FE6">
        <w:t xml:space="preserve">and Mississippi </w:t>
      </w:r>
      <w:r w:rsidR="00735897">
        <w:t xml:space="preserve">(phase: 0.86, 95% CI 0.43-1.3) </w:t>
      </w:r>
      <w:r w:rsidR="00AE1794">
        <w:t xml:space="preserve">peaked particularly early, in </w:t>
      </w:r>
      <w:r w:rsidR="00520D5A">
        <w:t>December</w:t>
      </w:r>
      <w:r w:rsidR="002311FA">
        <w:t xml:space="preserve"> (Table S</w:t>
      </w:r>
      <w:r w:rsidR="00725131">
        <w:t>5</w:t>
      </w:r>
      <w:r w:rsidR="002311FA">
        <w:t>)</w:t>
      </w:r>
      <w:r w:rsidR="00735897">
        <w:t xml:space="preserve">. The peak in GAS pharyngitis visits then </w:t>
      </w:r>
      <w:r w:rsidR="00934E74">
        <w:t>spread</w:t>
      </w:r>
      <w:r w:rsidR="00735897">
        <w:t xml:space="preserve"> up through the Mountain West</w:t>
      </w:r>
      <w:r w:rsidR="005511E6">
        <w:t xml:space="preserve"> (phase: 1.68, 95% CI 1.49-1.88)</w:t>
      </w:r>
      <w:r w:rsidR="00735897">
        <w:t xml:space="preserve"> and </w:t>
      </w:r>
      <w:r w:rsidR="00A0751F">
        <w:t>peaked</w:t>
      </w:r>
      <w:r w:rsidR="00735897">
        <w:t xml:space="preserve"> latest on the coasts </w:t>
      </w:r>
      <w:r w:rsidR="005511E6">
        <w:t xml:space="preserve">in March (Pacific West phase: 2.35, 95% CI 2.10-2.61; New England phase: 2.62, 95% CI 2.44-2.81). </w:t>
      </w:r>
    </w:p>
    <w:p w14:paraId="7F2DEED1" w14:textId="77777777" w:rsidR="005178EF" w:rsidRDefault="005178EF">
      <w:pPr>
        <w:rPr>
          <w:ins w:id="206" w:author="Kline, Madeleine" w:date="2023-06-26T16:12:00Z"/>
        </w:rPr>
      </w:pPr>
    </w:p>
    <w:p w14:paraId="699B5C20" w14:textId="5471CC1E" w:rsidR="005178EF" w:rsidRDefault="005178EF">
      <w:ins w:id="207" w:author="Kline, Madeleine" w:date="2023-06-26T16:12:00Z">
        <w:r>
          <w:t xml:space="preserve">School start dates </w:t>
        </w:r>
      </w:ins>
      <w:ins w:id="208" w:author="Kline, Madeleine" w:date="2023-06-26T16:19:00Z">
        <w:r w:rsidR="0096020B">
          <w:t xml:space="preserve">correlated well with sinusoid trough dates (Pearson’s correlation </w:t>
        </w:r>
        <w:proofErr w:type="gramStart"/>
        <w:r w:rsidR="0096020B">
          <w:rPr>
            <w:i/>
            <w:iCs/>
          </w:rPr>
          <w:t xml:space="preserve">r </w:t>
        </w:r>
        <w:r w:rsidR="0096020B">
          <w:t xml:space="preserve"> =</w:t>
        </w:r>
        <w:proofErr w:type="gramEnd"/>
        <w:r w:rsidR="0096020B">
          <w:t xml:space="preserve"> 0.93)(Figure 3, Figure S10). </w:t>
        </w:r>
      </w:ins>
      <w:ins w:id="209" w:author="Kline, Madeleine" w:date="2023-06-26T16:26:00Z">
        <w:r w:rsidR="000C4B48">
          <w:t>Schools in the South tend to start earlier</w:t>
        </w:r>
      </w:ins>
      <w:ins w:id="210" w:author="Kline, Madeleine" w:date="2023-06-26T16:27:00Z">
        <w:r w:rsidR="000C4B48">
          <w:t xml:space="preserve">, and schools in the Northeast tend to start later. </w:t>
        </w:r>
      </w:ins>
      <w:ins w:id="211" w:author="Kline, Madeleine" w:date="2023-06-26T16:19:00Z">
        <w:r w:rsidR="00E943E2">
          <w:t xml:space="preserve">The sinusoid phase represents the timing of the peak in GAS pharyngitis </w:t>
        </w:r>
        <w:del w:id="212" w:author="Kline, Madeleine [2]" w:date="2023-06-26T17:52:00Z">
          <w:r w:rsidR="00E943E2" w:rsidDel="00C764E6">
            <w:delText xml:space="preserve">visits, </w:delText>
          </w:r>
        </w:del>
      </w:ins>
      <w:ins w:id="213" w:author="Kline, Madeleine" w:date="2023-06-26T16:20:00Z">
        <w:del w:id="214" w:author="Kline, Madeleine [2]" w:date="2023-06-26T17:52:00Z">
          <w:r w:rsidR="00E943E2" w:rsidDel="00C764E6">
            <w:delText>and</w:delText>
          </w:r>
        </w:del>
      </w:ins>
      <w:ins w:id="215" w:author="Kline, Madeleine [2]" w:date="2023-06-26T17:52:00Z">
        <w:r w:rsidR="00C764E6">
          <w:t>visits and</w:t>
        </w:r>
      </w:ins>
      <w:ins w:id="216" w:author="Kline, Madeleine" w:date="2023-06-26T16:20:00Z">
        <w:r w:rsidR="00E943E2">
          <w:t xml:space="preserve"> is offset from the trough by 6 months.</w:t>
        </w:r>
      </w:ins>
      <w:ins w:id="217" w:author="Kline, Madeleine" w:date="2023-06-26T16:22:00Z">
        <w:r w:rsidR="00E943E2">
          <w:t xml:space="preserve"> Sinusoid trough date p</w:t>
        </w:r>
      </w:ins>
      <w:ins w:id="218" w:author="Kline, Madeleine" w:date="2023-06-26T16:23:00Z">
        <w:r w:rsidR="00E943E2">
          <w:t xml:space="preserve">receded school start date by an average of 21 days or about 3 weeks (range: 12 days to 32 days). </w:t>
        </w:r>
      </w:ins>
      <w:ins w:id="219" w:author="Kline, Madeleine" w:date="2023-06-26T16:20:00Z">
        <w:r w:rsidR="00E943E2">
          <w:t xml:space="preserve"> </w:t>
        </w:r>
      </w:ins>
      <w:ins w:id="220" w:author="Kline, Madeleine" w:date="2023-06-26T16:12:00Z">
        <w:r>
          <w:t xml:space="preserve"> </w:t>
        </w:r>
      </w:ins>
      <w:ins w:id="221" w:author="Kline, Madeleine" w:date="2023-06-26T16:23:00Z">
        <w:r w:rsidR="00E943E2">
          <w:t>Sinusoi</w:t>
        </w:r>
      </w:ins>
      <w:ins w:id="222" w:author="Kline, Madeleine" w:date="2023-06-26T16:24:00Z">
        <w:r w:rsidR="00E943E2">
          <w:t xml:space="preserve">d trough date preceded school start date by more in subregions that started school earlier, and more closely aligned with school start date in subregions that started school later (Figure S10). </w:t>
        </w:r>
      </w:ins>
    </w:p>
    <w:p w14:paraId="37AE680F" w14:textId="77777777" w:rsidR="00D067BE" w:rsidRDefault="00D067BE">
      <w:pPr>
        <w:rPr>
          <w:b/>
          <w:bCs/>
        </w:rPr>
      </w:pPr>
    </w:p>
    <w:p w14:paraId="0C83457E" w14:textId="151692D3" w:rsidR="00B10F33" w:rsidRDefault="00B10F33">
      <w:pPr>
        <w:rPr>
          <w:b/>
          <w:bCs/>
        </w:rPr>
      </w:pPr>
      <w:r>
        <w:rPr>
          <w:b/>
          <w:bCs/>
        </w:rPr>
        <w:t>DISCUSSION</w:t>
      </w:r>
    </w:p>
    <w:p w14:paraId="6AE3C243" w14:textId="0EBA0B8F" w:rsidR="0069294A" w:rsidRDefault="00744F26" w:rsidP="0069294A">
      <w:pPr>
        <w:rPr>
          <w:moveTo w:id="223" w:author="Kline, Madeleine [2]" w:date="2023-06-26T17:35:00Z"/>
        </w:rPr>
      </w:pPr>
      <w:r>
        <w:t xml:space="preserve">Visits for GAS pharyngitis showed distinct spatiotemporal patterns. The South, and particularly the East South Central and West </w:t>
      </w:r>
      <w:proofErr w:type="gramStart"/>
      <w:r>
        <w:t>South Central</w:t>
      </w:r>
      <w:proofErr w:type="gramEnd"/>
      <w:r>
        <w:t xml:space="preserve"> regions, documented more visits than other regions throughout the year, </w:t>
      </w:r>
      <w:r w:rsidR="004770C7">
        <w:t xml:space="preserve">especially </w:t>
      </w:r>
      <w:r>
        <w:t xml:space="preserve">from July to December. The Pacific West subregion documented fewer GAS pharyngitis visits throughout the year. </w:t>
      </w:r>
      <w:r w:rsidR="00BA02C9">
        <w:t xml:space="preserve">Annually, </w:t>
      </w:r>
      <w:r w:rsidR="0020131C">
        <w:t xml:space="preserve">GAS </w:t>
      </w:r>
      <w:r w:rsidR="00F03F32">
        <w:t xml:space="preserve">pharyngitis </w:t>
      </w:r>
      <w:r w:rsidR="00FE0B19">
        <w:t xml:space="preserve">incidence </w:t>
      </w:r>
      <w:r>
        <w:t xml:space="preserve">began to rise earliest in the same </w:t>
      </w:r>
      <w:r w:rsidR="00262EDA">
        <w:t>s</w:t>
      </w:r>
      <w:r>
        <w:t xml:space="preserve">outhern subregions with the highest burden of </w:t>
      </w:r>
      <w:r w:rsidR="00C63E25">
        <w:t>disease and</w:t>
      </w:r>
      <w:r>
        <w:t xml:space="preserve"> peaked latest in coastal regions. </w:t>
      </w:r>
      <w:r w:rsidR="00D66E1F">
        <w:t xml:space="preserve">These results </w:t>
      </w:r>
      <w:del w:id="224" w:author="Yonatan Grad" w:date="2023-06-27T11:33:00Z">
        <w:r w:rsidR="00D66E1F" w:rsidDel="00C376A8">
          <w:delText xml:space="preserve">indicate </w:delText>
        </w:r>
      </w:del>
      <w:ins w:id="225" w:author="Yonatan Grad" w:date="2023-06-27T11:33:00Z">
        <w:r w:rsidR="00C376A8">
          <w:t xml:space="preserve">suggest </w:t>
        </w:r>
      </w:ins>
      <w:r w:rsidR="00D66E1F">
        <w:t xml:space="preserve">that the burden of GAS pharyngitis disease is not evenly distributed across the country, </w:t>
      </w:r>
      <w:del w:id="226" w:author="Yonatan Grad" w:date="2023-06-27T11:33:00Z">
        <w:r w:rsidR="00D66E1F" w:rsidDel="00C376A8">
          <w:delText xml:space="preserve">but rather that </w:delText>
        </w:r>
      </w:del>
      <w:ins w:id="227" w:author="Yonatan Grad" w:date="2023-06-27T11:33:00Z">
        <w:r w:rsidR="00C376A8">
          <w:t xml:space="preserve">with </w:t>
        </w:r>
      </w:ins>
      <w:r w:rsidR="00262EDA">
        <w:t>s</w:t>
      </w:r>
      <w:r w:rsidR="00D66E1F">
        <w:t xml:space="preserve">outhern states </w:t>
      </w:r>
      <w:r w:rsidR="000045F0">
        <w:t>document</w:t>
      </w:r>
      <w:ins w:id="228" w:author="Yonatan Grad" w:date="2023-06-27T11:33:00Z">
        <w:r w:rsidR="00C376A8">
          <w:t>ing</w:t>
        </w:r>
      </w:ins>
      <w:r w:rsidR="000045F0">
        <w:t xml:space="preserve"> more visits. </w:t>
      </w:r>
      <w:r w:rsidR="00C63E25">
        <w:t xml:space="preserve">The yearly trends in visits also indicate that </w:t>
      </w:r>
      <w:del w:id="229" w:author="Yonatan Grad" w:date="2023-06-27T11:34:00Z">
        <w:r w:rsidR="00C63E25" w:rsidDel="00C376A8">
          <w:delText>disease burden</w:delText>
        </w:r>
      </w:del>
      <w:ins w:id="230" w:author="Yonatan Grad" w:date="2023-06-27T11:34:00Z">
        <w:r w:rsidR="00C376A8">
          <w:t>the annual epidemic spread</w:t>
        </w:r>
      </w:ins>
      <w:r w:rsidR="00C63E25">
        <w:t xml:space="preserve"> </w:t>
      </w:r>
      <w:del w:id="231" w:author="Yonatan Grad" w:date="2023-06-27T11:34:00Z">
        <w:r w:rsidR="00C63E25" w:rsidDel="00C376A8">
          <w:delText xml:space="preserve">begins </w:delText>
        </w:r>
      </w:del>
      <w:ins w:id="232" w:author="Yonatan Grad" w:date="2023-06-27T11:34:00Z">
        <w:r w:rsidR="00C376A8">
          <w:t xml:space="preserve">is first observed </w:t>
        </w:r>
      </w:ins>
      <w:r w:rsidR="00C63E25">
        <w:t xml:space="preserve">in </w:t>
      </w:r>
      <w:r w:rsidR="00410C8A">
        <w:t>s</w:t>
      </w:r>
      <w:r w:rsidR="00C63E25">
        <w:t xml:space="preserve">outhern states, particularly in Louisiana and Mississippi, </w:t>
      </w:r>
      <w:del w:id="233" w:author="Yonatan Grad" w:date="2023-06-27T11:34:00Z">
        <w:r w:rsidR="00C63E25" w:rsidDel="00C376A8">
          <w:delText>and spreads outward</w:delText>
        </w:r>
        <w:r w:rsidR="00064D12" w:rsidDel="00C376A8">
          <w:delText>s</w:delText>
        </w:r>
        <w:r w:rsidR="00C63E25" w:rsidDel="00C376A8">
          <w:delText xml:space="preserve"> </w:delText>
        </w:r>
      </w:del>
      <w:ins w:id="234" w:author="Yonatan Grad" w:date="2023-06-27T11:34:00Z">
        <w:r w:rsidR="00C376A8">
          <w:t xml:space="preserve">followed by </w:t>
        </w:r>
      </w:ins>
      <w:del w:id="235" w:author="Yonatan Grad" w:date="2023-06-27T11:35:00Z">
        <w:r w:rsidR="00C63E25" w:rsidDel="00C376A8">
          <w:delText xml:space="preserve">from there to </w:delText>
        </w:r>
      </w:del>
      <w:r w:rsidR="00C63E25">
        <w:t>the rest of the country</w:t>
      </w:r>
      <w:ins w:id="236" w:author="Yonatan Grad" w:date="2023-06-27T11:35:00Z">
        <w:r w:rsidR="00C376A8">
          <w:t xml:space="preserve"> roughly in order of increasing distance from the south</w:t>
        </w:r>
      </w:ins>
      <w:r w:rsidR="00C63E25">
        <w:t xml:space="preserve">. This could </w:t>
      </w:r>
      <w:del w:id="237" w:author="Kline, Madeleine [2]" w:date="2023-06-26T17:53:00Z">
        <w:r w:rsidR="00C63E25" w:rsidDel="00C764E6">
          <w:delText xml:space="preserve">indicate </w:delText>
        </w:r>
      </w:del>
      <w:ins w:id="238" w:author="Kline, Madeleine [2]" w:date="2023-06-26T17:53:00Z">
        <w:r w:rsidR="00C764E6">
          <w:t xml:space="preserve">represent </w:t>
        </w:r>
      </w:ins>
      <w:r w:rsidR="00C63E25">
        <w:t xml:space="preserve">the progression of environmental conditions or behaviors that promote the spread of GAS pharyngitis, or the spread of the pathogen itself as time progresses. </w:t>
      </w:r>
      <w:moveToRangeStart w:id="239" w:author="Kline, Madeleine [2]" w:date="2023-06-26T17:35:00Z" w:name="move138693329"/>
      <w:moveTo w:id="240" w:author="Kline, Madeleine [2]" w:date="2023-06-26T17:35:00Z">
        <w:r w:rsidR="0069294A">
          <w:t xml:space="preserve">These findings also indicate that states that have </w:t>
        </w:r>
        <w:commentRangeStart w:id="241"/>
        <w:commentRangeStart w:id="242"/>
        <w:r w:rsidR="0069294A">
          <w:t xml:space="preserve">earlier peaks have higher disease </w:t>
        </w:r>
        <w:commentRangeEnd w:id="241"/>
        <w:r w:rsidR="0069294A">
          <w:rPr>
            <w:rStyle w:val="CommentReference"/>
          </w:rPr>
          <w:commentReference w:id="241"/>
        </w:r>
        <w:commentRangeEnd w:id="242"/>
        <w:r w:rsidR="0069294A">
          <w:rPr>
            <w:rStyle w:val="CommentReference"/>
          </w:rPr>
          <w:commentReference w:id="242"/>
        </w:r>
        <w:r w:rsidR="0069294A">
          <w:t xml:space="preserve">burden, which could mean either that the conditions that promote earlier peaks in GAS pharyngitis also lead to more transmission, or that states that have environmental or social conditions more amenable to the spread of GAS pharyngitis serve as a focal point of transmission that then expands to the rest of the country. </w:t>
        </w:r>
      </w:moveTo>
    </w:p>
    <w:moveToRangeEnd w:id="239"/>
    <w:p w14:paraId="2FE22497" w14:textId="3EA062E6" w:rsidR="000C4B48" w:rsidDel="0069294A" w:rsidRDefault="000C4B48">
      <w:pPr>
        <w:rPr>
          <w:ins w:id="243" w:author="Kline, Madeleine" w:date="2023-06-26T16:26:00Z"/>
          <w:del w:id="244" w:author="Kline, Madeleine [2]" w:date="2023-06-26T17:35:00Z"/>
        </w:rPr>
      </w:pPr>
    </w:p>
    <w:p w14:paraId="26F1F887" w14:textId="77777777" w:rsidR="000C4B48" w:rsidDel="0069294A" w:rsidRDefault="000C4B48">
      <w:pPr>
        <w:rPr>
          <w:ins w:id="245" w:author="Kline, Madeleine" w:date="2023-06-26T16:26:00Z"/>
          <w:del w:id="246" w:author="Kline, Madeleine [2]" w:date="2023-06-26T17:35:00Z"/>
        </w:rPr>
      </w:pPr>
    </w:p>
    <w:p w14:paraId="002B4CB9" w14:textId="77777777" w:rsidR="000C4B48" w:rsidRDefault="000C4B48">
      <w:pPr>
        <w:rPr>
          <w:ins w:id="247" w:author="Kline, Madeleine" w:date="2023-06-26T16:26:00Z"/>
        </w:rPr>
      </w:pPr>
    </w:p>
    <w:p w14:paraId="760270FF" w14:textId="227F92D1" w:rsidR="000C4B48" w:rsidRDefault="000C4B48">
      <w:pPr>
        <w:rPr>
          <w:ins w:id="248" w:author="Kline, Madeleine" w:date="2023-06-26T16:26:00Z"/>
        </w:rPr>
      </w:pPr>
      <w:ins w:id="249" w:author="Kline, Madeleine" w:date="2023-06-26T16:26:00Z">
        <w:r>
          <w:lastRenderedPageBreak/>
          <w:t>The timing of GAS pharyngitis correlates with school start dates</w:t>
        </w:r>
      </w:ins>
      <w:ins w:id="250" w:author="Kline, Madeleine" w:date="2023-06-26T16:28:00Z">
        <w:r w:rsidR="00625D5C">
          <w:t xml:space="preserve">; subregions in the South with earlier troughs and peaks in GAS pharyngitis </w:t>
        </w:r>
      </w:ins>
      <w:ins w:id="251" w:author="Kline, Madeleine [2]" w:date="2023-06-26T17:31:00Z">
        <w:r w:rsidR="00CE69DC">
          <w:t xml:space="preserve">visits </w:t>
        </w:r>
      </w:ins>
      <w:ins w:id="252" w:author="Kline, Madeleine" w:date="2023-06-26T16:28:00Z">
        <w:r w:rsidR="00625D5C">
          <w:t>start school earlier than coastal subregions with GAS pharyngitis troughs and peaks l</w:t>
        </w:r>
      </w:ins>
      <w:ins w:id="253" w:author="Kline, Madeleine" w:date="2023-06-26T16:29:00Z">
        <w:r w:rsidR="00625D5C">
          <w:t xml:space="preserve">ater in the year. It is plausible that </w:t>
        </w:r>
      </w:ins>
      <w:ins w:id="254" w:author="Yonatan Grad" w:date="2023-06-27T11:40:00Z">
        <w:r w:rsidR="00C376A8">
          <w:t xml:space="preserve">the start of the </w:t>
        </w:r>
      </w:ins>
      <w:ins w:id="255" w:author="Kline, Madeleine [2]" w:date="2023-06-26T17:31:00Z">
        <w:r w:rsidR="00CE69DC">
          <w:t xml:space="preserve">school </w:t>
        </w:r>
      </w:ins>
      <w:ins w:id="256" w:author="Yonatan Grad" w:date="2023-06-27T11:40:00Z">
        <w:r w:rsidR="00C376A8">
          <w:t xml:space="preserve">year </w:t>
        </w:r>
      </w:ins>
      <w:ins w:id="257" w:author="Kline, Madeleine [2]" w:date="2023-06-26T17:31:00Z">
        <w:del w:id="258" w:author="Yonatan Grad" w:date="2023-06-27T11:40:00Z">
          <w:r w:rsidR="00CE69DC" w:rsidDel="00C376A8">
            <w:delText xml:space="preserve">initiation </w:delText>
          </w:r>
        </w:del>
        <w:r w:rsidR="00CE69DC">
          <w:t>le</w:t>
        </w:r>
      </w:ins>
      <w:ins w:id="259" w:author="Kline, Madeleine [2]" w:date="2023-06-26T17:32:00Z">
        <w:r w:rsidR="00CE69DC">
          <w:t xml:space="preserve">ads to </w:t>
        </w:r>
        <w:del w:id="260" w:author="Yonatan Grad" w:date="2023-06-27T11:40:00Z">
          <w:r w:rsidR="00CE69DC" w:rsidDel="00C376A8">
            <w:delText xml:space="preserve">closer </w:delText>
          </w:r>
          <w:r w:rsidR="00CE69DC" w:rsidDel="00103FBD">
            <w:delText xml:space="preserve">contact </w:delText>
          </w:r>
        </w:del>
      </w:ins>
      <w:ins w:id="261" w:author="Yonatan Grad" w:date="2023-06-27T11:40:00Z">
        <w:r w:rsidR="00103FBD">
          <w:t xml:space="preserve">higher contact rates </w:t>
        </w:r>
      </w:ins>
      <w:ins w:id="262" w:author="Kline, Madeleine [2]" w:date="2023-06-26T17:32:00Z">
        <w:del w:id="263" w:author="Yonatan Grad" w:date="2023-06-27T11:40:00Z">
          <w:r w:rsidR="00CE69DC" w:rsidDel="00103FBD">
            <w:delText xml:space="preserve">between </w:delText>
          </w:r>
        </w:del>
      </w:ins>
      <w:ins w:id="264" w:author="Yonatan Grad" w:date="2023-06-27T11:40:00Z">
        <w:r w:rsidR="00103FBD">
          <w:t xml:space="preserve">among </w:t>
        </w:r>
      </w:ins>
      <w:ins w:id="265" w:author="Kline, Madeleine [2]" w:date="2023-06-26T17:32:00Z">
        <w:r w:rsidR="00CE69DC">
          <w:t>children</w:t>
        </w:r>
      </w:ins>
      <w:ins w:id="266" w:author="Yonatan Grad" w:date="2023-06-27T11:41:00Z">
        <w:r w:rsidR="00103FBD">
          <w:t xml:space="preserve"> and increased transmission given contact</w:t>
        </w:r>
      </w:ins>
      <w:ins w:id="267" w:author="Kline, Madeleine [2]" w:date="2023-06-26T17:32:00Z">
        <w:del w:id="268" w:author="Yonatan Grad" w:date="2023-06-27T11:41:00Z">
          <w:r w:rsidR="00CE69DC" w:rsidDel="00103FBD">
            <w:delText>, who are the primary affected group</w:delText>
          </w:r>
        </w:del>
        <w:r w:rsidR="00CE69DC">
          <w:t>, t</w:t>
        </w:r>
      </w:ins>
      <w:ins w:id="269" w:author="Kline, Madeleine [2]" w:date="2023-06-26T17:33:00Z">
        <w:r w:rsidR="00CE69DC">
          <w:t>here</w:t>
        </w:r>
      </w:ins>
      <w:ins w:id="270" w:author="Yonatan Grad" w:date="2023-06-27T11:41:00Z">
        <w:r w:rsidR="00103FBD">
          <w:t>by</w:t>
        </w:r>
      </w:ins>
      <w:ins w:id="271" w:author="Kline, Madeleine [2]" w:date="2023-06-26T17:33:00Z">
        <w:del w:id="272" w:author="Yonatan Grad" w:date="2023-06-27T11:41:00Z">
          <w:r w:rsidR="00CE69DC" w:rsidDel="00103FBD">
            <w:delText>fore</w:delText>
          </w:r>
        </w:del>
        <w:r w:rsidR="00CE69DC">
          <w:t xml:space="preserve"> facilitating the spread of respiratory infections. This theory has been posited for other respiratory infections</w:t>
        </w:r>
        <w:del w:id="273" w:author="Yonatan Grad" w:date="2023-06-27T11:41:00Z">
          <w:r w:rsidR="00CE69DC" w:rsidDel="00103FBD">
            <w:delText xml:space="preserve"> in the past</w:delText>
          </w:r>
        </w:del>
        <w:r w:rsidR="00CE69DC">
          <w:t>.</w:t>
        </w:r>
      </w:ins>
      <w:commentRangeStart w:id="274"/>
      <w:r w:rsidR="00CE69DC">
        <w:fldChar w:fldCharType="begin"/>
      </w:r>
      <w:r w:rsidR="00E11094">
        <w:instrText xml:space="preserve"> ADDIN ZOTERO_ITEM CSL_CITATION {"citationID":"c3d5Hfnk","properties":{"formattedCitation":"\\super 17\\nosupersub{}","plainCitation":"17","noteIndex":0},"citationItems":[{"id":1314,"uris":["http://zotero.org/users/4318844/items/JX47PVBP"],"itemData":{"id":1314,"type":"article-journal","abstract":"A key issue in infectious disease epidemiology is to identify and predict geographic sites of epidemic establishment that contribute to onward spread, especially in the context of invasion waves of emerging pathogens. Conventional wisdom suggests that these sites are likely to be in densely-populated, well-connected areas. For pandemic influenza, however, epidemiological data have not been available at a fine enough geographic resolution to test this assumption. Here, we make use of fine-scale influenza-like illness incidence data derived from electronic medical claims records gathered from 834 3-digit ZIP (postal) codes across the US to identify the key geographic establishment sites, or “hubs”, of the autumn wave of the 2009 A/H1N1pdm influenza pandemic in the United States. A mechanistic spatial transmission model is fit to epidemic onset times inferred from the data. Hubs are identified by tracing the most probable transmission routes back to a likely first establishment site. Four hubs are identified: two in the southeastern US, one in the central valley of California, and one in the midwestern US. According to the model, 75% of the 834 observed ZIP-level outbreaks in the US were seeded by these four hubs or their epidemiological descendants. Counter-intuitively, the pandemic hubs do not coincide with large and well-connected cities, indicating that factors beyond population density and travel volume are necessary to explain the establishment sites of the major autumn wave of the pandemic. Geographic regions are identified where infection can be statistically traced back to a hub, providing a testable prediction of the outbreak's phylogeography. Our method therefore provides an important way forward to reconcile spatial diffusion patterns inferred from epidemiological surveillance data and pathogen sequence data.","container-title":"Epidemics","DOI":"10.1016/j.epidem.2018.10.002","ISSN":"1755-4365","journalAbbreviation":"Epidemics","language":"en","page":"86-94","source":"ScienceDirect","title":"Geographic transmission hubs of the 2009 influenza pandemic in the United States","volume":"26","author":[{"family":"Kissler","given":"Stephen M."},{"family":"Gog","given":"Julia R."},{"family":"Viboud","given":"Cécile"},{"family":"Charu","given":"Vivek"},{"family":"Bjørnstad","given":"Ottar N."},{"family":"Simonsen","given":"Lone"},{"family":"Grenfell","given":"Bryan T."}],"issued":{"date-parts":[["2019",3,1]]}}}],"schema":"https://github.com/citation-style-language/schema/raw/master/csl-citation.json"} </w:instrText>
      </w:r>
      <w:r w:rsidR="00CE69DC">
        <w:fldChar w:fldCharType="separate"/>
      </w:r>
      <w:r w:rsidR="00E11094" w:rsidRPr="00E11094">
        <w:rPr>
          <w:rFonts w:ascii="Calibri" w:cs="Calibri"/>
          <w:vertAlign w:val="superscript"/>
        </w:rPr>
        <w:t>17</w:t>
      </w:r>
      <w:r w:rsidR="00CE69DC">
        <w:fldChar w:fldCharType="end"/>
      </w:r>
      <w:ins w:id="275" w:author="Kline, Madeleine [2]" w:date="2023-06-26T17:33:00Z">
        <w:r w:rsidR="00CE69DC">
          <w:t xml:space="preserve"> </w:t>
        </w:r>
      </w:ins>
      <w:commentRangeEnd w:id="274"/>
      <w:ins w:id="276" w:author="Kline, Madeleine [2]" w:date="2023-06-26T17:36:00Z">
        <w:r w:rsidR="0069294A">
          <w:rPr>
            <w:rStyle w:val="CommentReference"/>
          </w:rPr>
          <w:commentReference w:id="274"/>
        </w:r>
      </w:ins>
      <w:ins w:id="277" w:author="Kline, Madeleine [2]" w:date="2023-06-26T17:33:00Z">
        <w:r w:rsidR="00CE69DC">
          <w:t xml:space="preserve">However, the fact that school start times </w:t>
        </w:r>
        <w:commentRangeStart w:id="278"/>
        <w:r w:rsidR="00CE69DC">
          <w:t>are offset from the peak in GAS pharyngitis visits by about 5 months</w:t>
        </w:r>
      </w:ins>
      <w:commentRangeEnd w:id="278"/>
      <w:r w:rsidR="00103FBD">
        <w:rPr>
          <w:rStyle w:val="CommentReference"/>
        </w:rPr>
        <w:commentReference w:id="278"/>
      </w:r>
      <w:ins w:id="279" w:author="Kline, Madeleine [2]" w:date="2023-06-26T17:33:00Z">
        <w:r w:rsidR="00CE69DC">
          <w:t xml:space="preserve">, and the </w:t>
        </w:r>
        <w:commentRangeStart w:id="280"/>
        <w:r w:rsidR="00CE69DC">
          <w:t xml:space="preserve">distance between </w:t>
        </w:r>
      </w:ins>
      <w:ins w:id="281" w:author="Kline, Madeleine [2]" w:date="2023-06-26T17:34:00Z">
        <w:r w:rsidR="00CE69DC">
          <w:t xml:space="preserve">school start time and phase is not constant in every region </w:t>
        </w:r>
      </w:ins>
      <w:commentRangeEnd w:id="280"/>
      <w:r w:rsidR="00103FBD">
        <w:rPr>
          <w:rStyle w:val="CommentReference"/>
        </w:rPr>
        <w:commentReference w:id="280"/>
      </w:r>
      <w:ins w:id="282" w:author="Kline, Madeleine [2]" w:date="2023-06-26T17:34:00Z">
        <w:r w:rsidR="00CE69DC">
          <w:t xml:space="preserve">may indicate that this correlation is circumstantial and based on the fact that school starts in the summer when respiratory infections spread least effectively. </w:t>
        </w:r>
      </w:ins>
      <w:ins w:id="283" w:author="Kline, Madeleine" w:date="2023-06-26T16:26:00Z">
        <w:del w:id="284" w:author="Kline, Madeleine [2]" w:date="2023-06-26T17:31:00Z">
          <w:r w:rsidDel="00CE69DC">
            <w:delText xml:space="preserve"> </w:delText>
          </w:r>
        </w:del>
      </w:ins>
    </w:p>
    <w:p w14:paraId="2B241A1D" w14:textId="77777777" w:rsidR="000C4B48" w:rsidDel="0069294A" w:rsidRDefault="000C4B48">
      <w:pPr>
        <w:rPr>
          <w:ins w:id="285" w:author="Kline, Madeleine" w:date="2023-06-26T16:26:00Z"/>
          <w:del w:id="286" w:author="Kline, Madeleine [2]" w:date="2023-06-26T17:35:00Z"/>
        </w:rPr>
      </w:pPr>
    </w:p>
    <w:p w14:paraId="6C6270E9" w14:textId="77777777" w:rsidR="000C4B48" w:rsidDel="0069294A" w:rsidRDefault="000C4B48">
      <w:pPr>
        <w:rPr>
          <w:ins w:id="287" w:author="Kline, Madeleine" w:date="2023-06-26T16:26:00Z"/>
          <w:del w:id="288" w:author="Kline, Madeleine [2]" w:date="2023-06-26T17:35:00Z"/>
        </w:rPr>
      </w:pPr>
    </w:p>
    <w:p w14:paraId="3023CEF6" w14:textId="1CDE2823" w:rsidR="00CA5A9D" w:rsidDel="0069294A" w:rsidRDefault="008878E4">
      <w:pPr>
        <w:rPr>
          <w:del w:id="289" w:author="Kline, Madeleine [2]" w:date="2023-06-26T17:35:00Z"/>
          <w:moveFrom w:id="290" w:author="Kline, Madeleine [2]" w:date="2023-06-26T17:35:00Z"/>
        </w:rPr>
      </w:pPr>
      <w:moveFromRangeStart w:id="291" w:author="Kline, Madeleine [2]" w:date="2023-06-26T17:35:00Z" w:name="move138693329"/>
      <w:moveFrom w:id="292" w:author="Kline, Madeleine [2]" w:date="2023-06-26T17:35:00Z">
        <w:r w:rsidDel="0069294A">
          <w:t>T</w:t>
        </w:r>
        <w:r w:rsidR="00AA66DC" w:rsidDel="0069294A">
          <w:t xml:space="preserve">hese findings also indicate that states that have </w:t>
        </w:r>
        <w:commentRangeStart w:id="293"/>
        <w:commentRangeStart w:id="294"/>
        <w:r w:rsidR="00AA66DC" w:rsidDel="0069294A">
          <w:t xml:space="preserve">earlier peaks have higher disease </w:t>
        </w:r>
        <w:commentRangeEnd w:id="293"/>
        <w:r w:rsidR="00D75ACA" w:rsidDel="0069294A">
          <w:rPr>
            <w:rStyle w:val="CommentReference"/>
          </w:rPr>
          <w:commentReference w:id="293"/>
        </w:r>
        <w:commentRangeEnd w:id="294"/>
        <w:r w:rsidR="0035165D" w:rsidDel="0069294A">
          <w:rPr>
            <w:rStyle w:val="CommentReference"/>
          </w:rPr>
          <w:commentReference w:id="294"/>
        </w:r>
        <w:r w:rsidR="00AA66DC" w:rsidDel="0069294A">
          <w:t xml:space="preserve">burden, which could mean either that the conditions that promote earlier peaks in GAS pharyngitis also lead to more transmission, or that states that have environmental or social conditions more amenable to the spread of GAS pharyngitis serve as a </w:t>
        </w:r>
        <w:r w:rsidR="00C665BA" w:rsidDel="0069294A">
          <w:t xml:space="preserve">focal point </w:t>
        </w:r>
        <w:r w:rsidR="00AA66DC" w:rsidDel="0069294A">
          <w:t xml:space="preserve">of </w:t>
        </w:r>
        <w:r w:rsidR="00AA70EA" w:rsidDel="0069294A">
          <w:t xml:space="preserve">transmission </w:t>
        </w:r>
        <w:r w:rsidR="00AA66DC" w:rsidDel="0069294A">
          <w:t xml:space="preserve">that then </w:t>
        </w:r>
        <w:r w:rsidR="00943181" w:rsidDel="0069294A">
          <w:t>expands</w:t>
        </w:r>
        <w:r w:rsidR="00AA66DC" w:rsidDel="0069294A">
          <w:t xml:space="preserve"> to the rest of the country.</w:t>
        </w:r>
        <w:del w:id="295" w:author="Kline, Madeleine [2]" w:date="2023-06-26T17:35:00Z">
          <w:r w:rsidR="00AA66DC" w:rsidDel="0069294A">
            <w:delText xml:space="preserve"> </w:delText>
          </w:r>
        </w:del>
      </w:moveFrom>
    </w:p>
    <w:moveFromRangeEnd w:id="291"/>
    <w:p w14:paraId="53F67672" w14:textId="77777777" w:rsidR="0069294A" w:rsidRDefault="0069294A">
      <w:pPr>
        <w:rPr>
          <w:ins w:id="296" w:author="Kline, Madeleine [2]" w:date="2023-06-26T17:35:00Z"/>
        </w:rPr>
      </w:pPr>
    </w:p>
    <w:p w14:paraId="20673C59" w14:textId="77777777" w:rsidR="003472DA" w:rsidDel="0069294A" w:rsidRDefault="003472DA">
      <w:pPr>
        <w:rPr>
          <w:del w:id="297" w:author="Kline, Madeleine [2]" w:date="2023-06-26T17:35:00Z"/>
        </w:rPr>
      </w:pPr>
    </w:p>
    <w:p w14:paraId="443AB82C" w14:textId="514F54BF" w:rsidR="007A0B32" w:rsidRDefault="00EF7900">
      <w:r>
        <w:t xml:space="preserve">GAS pharyngitis spatiotemporal patterns are </w:t>
      </w:r>
      <w:proofErr w:type="gramStart"/>
      <w:r w:rsidR="00591A5F">
        <w:t>similar</w:t>
      </w:r>
      <w:r w:rsidR="00516CAA">
        <w:t xml:space="preserve"> to</w:t>
      </w:r>
      <w:proofErr w:type="gramEnd"/>
      <w:r>
        <w:t xml:space="preserve"> but subtly different from</w:t>
      </w:r>
      <w:r w:rsidR="00832C9F">
        <w:t xml:space="preserve"> previously described</w:t>
      </w:r>
      <w:r>
        <w:t xml:space="preserve"> trends in</w:t>
      </w:r>
      <w:r w:rsidR="00791F3A">
        <w:t xml:space="preserve"> yearly</w:t>
      </w:r>
      <w:r>
        <w:t xml:space="preserve"> influenza and RSV. </w:t>
      </w:r>
      <w:commentRangeStart w:id="298"/>
      <w:del w:id="299" w:author="Yonatan Grad" w:date="2023-06-27T11:46:00Z">
        <w:r w:rsidDel="00103FBD">
          <w:delText xml:space="preserve">Previous work has shown that </w:delText>
        </w:r>
      </w:del>
      <w:r>
        <w:t>RSV hospitalizations peak earlier in Florida (November/December) than in other states</w:t>
      </w:r>
      <w:ins w:id="300" w:author="Yonatan Grad" w:date="2023-06-27T11:46:00Z">
        <w:r w:rsidR="00103FBD">
          <w:t xml:space="preserve">, with </w:t>
        </w:r>
      </w:ins>
      <w:del w:id="301" w:author="Yonatan Grad" w:date="2023-06-27T11:46:00Z">
        <w:r w:rsidDel="00103FBD">
          <w:delText>.</w:delText>
        </w:r>
        <w:r w:rsidDel="00103FBD">
          <w:fldChar w:fldCharType="begin"/>
        </w:r>
        <w:r w:rsidR="00782D8D" w:rsidDel="00103FBD">
          <w:delInstrText xml:space="preserve"> ADDIN ZOTERO_ITEM CSL_CITATION {"citationID":"CtelJ6sV","properties":{"formattedCitation":"\\super 11\\nosupersub{}","plainCitation":"11","noteIndex":0},"citationItems":[{"id":1214,"uris":["http://zotero.org/users/4318844/items/TLUE3P6A"],"itemData":{"id":1214,"type":"article-journal","abstract":"Epidemics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delInstrText>
        </w:r>
        <w:r w:rsidDel="00103FBD">
          <w:fldChar w:fldCharType="separate"/>
        </w:r>
        <w:r w:rsidR="00782D8D" w:rsidRPr="00782D8D" w:rsidDel="00103FBD">
          <w:rPr>
            <w:rFonts w:ascii="Calibri" w:cs="Calibri"/>
            <w:vertAlign w:val="superscript"/>
          </w:rPr>
          <w:delText>11</w:delText>
        </w:r>
        <w:r w:rsidDel="00103FBD">
          <w:fldChar w:fldCharType="end"/>
        </w:r>
        <w:r w:rsidR="0062298B" w:rsidDel="00103FBD">
          <w:delText xml:space="preserve"> </w:delText>
        </w:r>
        <w:r w:rsidR="00730FDC" w:rsidDel="00103FBD">
          <w:delText>E</w:delText>
        </w:r>
      </w:del>
      <w:ins w:id="302" w:author="Yonatan Grad" w:date="2023-06-27T11:46:00Z">
        <w:r w:rsidR="00103FBD">
          <w:t>e</w:t>
        </w:r>
      </w:ins>
      <w:r w:rsidR="0062298B">
        <w:t xml:space="preserve">nvironmental factors such as mean vapor </w:t>
      </w:r>
      <w:commentRangeEnd w:id="298"/>
      <w:r w:rsidR="00103FBD">
        <w:rPr>
          <w:rStyle w:val="CommentReference"/>
        </w:rPr>
        <w:commentReference w:id="298"/>
      </w:r>
      <w:r w:rsidR="0062298B">
        <w:t xml:space="preserve">pressure, minimum temperature, precipitation and seasonal variation in potential evapotranspiration </w:t>
      </w:r>
      <w:ins w:id="303" w:author="Yonatan Grad" w:date="2023-06-27T11:46:00Z">
        <w:r w:rsidR="00103FBD">
          <w:t xml:space="preserve">potentially </w:t>
        </w:r>
      </w:ins>
      <w:del w:id="304" w:author="Yonatan Grad" w:date="2023-06-27T11:46:00Z">
        <w:r w:rsidR="0062298B" w:rsidDel="00103FBD">
          <w:delText xml:space="preserve">may </w:delText>
        </w:r>
      </w:del>
      <w:r w:rsidR="0062298B">
        <w:t>account</w:t>
      </w:r>
      <w:ins w:id="305" w:author="Yonatan Grad" w:date="2023-06-27T11:46:00Z">
        <w:r w:rsidR="00103FBD">
          <w:t xml:space="preserve">ing </w:t>
        </w:r>
      </w:ins>
      <w:del w:id="306" w:author="Yonatan Grad" w:date="2023-06-27T11:46:00Z">
        <w:r w:rsidR="0062298B" w:rsidDel="00103FBD">
          <w:delText xml:space="preserve"> </w:delText>
        </w:r>
      </w:del>
      <w:r w:rsidR="0062298B">
        <w:t xml:space="preserve">for </w:t>
      </w:r>
      <w:ins w:id="307" w:author="Yonatan Grad" w:date="2023-06-27T11:46:00Z">
        <w:r w:rsidR="00103FBD">
          <w:t xml:space="preserve">timing </w:t>
        </w:r>
      </w:ins>
      <w:r w:rsidR="0062298B">
        <w:t>differences</w:t>
      </w:r>
      <w:del w:id="308" w:author="Yonatan Grad" w:date="2023-06-27T11:46:00Z">
        <w:r w:rsidR="0062298B" w:rsidDel="00103FBD">
          <w:delText xml:space="preserve"> </w:delText>
        </w:r>
      </w:del>
      <w:ins w:id="309" w:author="Yonatan Grad" w:date="2023-06-27T11:46:00Z">
        <w:r w:rsidR="00103FBD">
          <w:t xml:space="preserve"> across states</w:t>
        </w:r>
      </w:ins>
      <w:del w:id="310" w:author="Yonatan Grad" w:date="2023-06-27T11:46:00Z">
        <w:r w:rsidR="0062298B" w:rsidDel="00103FBD">
          <w:delText>in the timing of RSV peaks in different US states</w:delText>
        </w:r>
      </w:del>
      <w:r w:rsidR="0062298B">
        <w:t>.</w:t>
      </w:r>
      <w:r w:rsidR="0062298B">
        <w:fldChar w:fldCharType="begin"/>
      </w:r>
      <w:r w:rsidR="00E11094">
        <w:instrText xml:space="preserve"> ADDIN ZOTERO_ITEM CSL_CITATION {"citationID":"S4pa2Z4x","properties":{"formattedCitation":"\\super 12\\nosupersub{}","plainCitation":"12","noteIndex":0},"citationItems":[{"id":1214,"uris":["http://zotero.org/users/4318844/items/TLUE3P6A"],"itemData":{"id":1214,"type":"article-journal","abstract":"Epidemics of respiratory syncytial virus (RSV) are known to occur in wintertime in temperate countries including the United States, but there is a limited understanding of the importance of climatic drivers in determining the seasonality of RSV. In the United States, RSV activity is highly spatially structured, with seasonal peaks beginning in Florida in November through December and ending in the upper Midwest in February-March, and prolonged disease activity in the southeastern US. Using data on both age-specific hospitalizations and laboratory reports of RSV in the US, and employing a combination of statistical and mechanistic epidemic modeling, we examined the association between environmental variables and state-specific measures of RSV seasonality. Temperature, vapor pressure, precipitation, and potential evapotranspiration (PET) were significantly associated with the timing of RSV activity across states in univariate exploratory analyses. The amplitude and timing of seasonality in the transmission rate was significantly correlated with seasonal fluctuations in PET, and negatively correlated with mean vapor pressure, minimum temperature, and precipitation. States with low mean vapor pressure and the largest seasonal variation in PET tended to experience biennial patterns of RSV activity, with alternating years of “early-big” and “late-small” epidemics. Our model for the transmission dynamics of RSV was able to replicate these biennial transitions at higher amplitudes of seasonality in the transmission rate. This successfully connects environmental drivers to the epidemic dynamics of RSV; however, it does not fully explain why RSV activity begins in Florida, one of the warmest states, when RSV is a winter-seasonal pathogen. Understanding and predicting the seasonality of RSV is essential in determining the optimal timing of immunoprophylaxis.","container-title":"PLOS Pathogens","DOI":"10.1371/journal.ppat.1004591","ISSN":"1553-7374","issue":"1","journalAbbreviation":"PLOS Pathogens","language":"en","note":"publisher: Public Library of Science","page":"e1004591","source":"PLoS Journals","title":"Environmental Drivers of the Spatiotemporal Dynamics of Respiratory Syncytial Virus in the United States","volume":"11","author":[{"family":"Pitzer","given":"Virginia E."},{"family":"Viboud","given":"Cécile"},{"family":"Alonso","given":"Wladimir J."},{"family":"Wilcox","given":"Tanya"},{"family":"Metcalf","given":"C. Jessica"},{"family":"Steiner","given":"Claudia A."},{"family":"Haynes","given":"Amber K."},{"family":"Grenfell","given":"Bryan T."}],"issued":{"date-parts":[["2015",1,8]]}}}],"schema":"https://github.com/citation-style-language/schema/raw/master/csl-citation.json"} </w:instrText>
      </w:r>
      <w:r w:rsidR="0062298B">
        <w:fldChar w:fldCharType="separate"/>
      </w:r>
      <w:r w:rsidR="00E11094" w:rsidRPr="00E11094">
        <w:rPr>
          <w:rFonts w:ascii="Calibri" w:cs="Calibri"/>
          <w:vertAlign w:val="superscript"/>
        </w:rPr>
        <w:t>12</w:t>
      </w:r>
      <w:r w:rsidR="0062298B">
        <w:fldChar w:fldCharType="end"/>
      </w:r>
      <w:r w:rsidR="0062298B">
        <w:t xml:space="preserve">  </w:t>
      </w:r>
      <w:commentRangeStart w:id="311"/>
      <w:commentRangeStart w:id="312"/>
      <w:r w:rsidR="00E96827">
        <w:t>Similarly,</w:t>
      </w:r>
      <w:r w:rsidR="0062298B">
        <w:t xml:space="preserve"> yearly epidemic waves of influenza </w:t>
      </w:r>
      <w:r w:rsidR="00B04533">
        <w:t xml:space="preserve">tend to </w:t>
      </w:r>
      <w:r w:rsidR="0062298B">
        <w:t xml:space="preserve">originate in the </w:t>
      </w:r>
      <w:r w:rsidR="00A50288">
        <w:t>s</w:t>
      </w:r>
      <w:r w:rsidR="0062298B">
        <w:t>outhern U</w:t>
      </w:r>
      <w:r w:rsidR="00A50288">
        <w:t>.</w:t>
      </w:r>
      <w:r w:rsidR="0062298B">
        <w:t>S</w:t>
      </w:r>
      <w:r w:rsidR="00A50288">
        <w:t>.</w:t>
      </w:r>
      <w:r w:rsidR="0062298B">
        <w:t>, although not specifically in the East South Central and West South Central subregions.</w:t>
      </w:r>
      <w:r w:rsidR="0062298B">
        <w:fldChar w:fldCharType="begin"/>
      </w:r>
      <w:r w:rsidR="00E11094">
        <w:instrText xml:space="preserve"> ADDIN ZOTERO_ITEM CSL_CITATION {"citationID":"ik6c1II2","properties":{"formattedCitation":"\\super 11\\nosupersub{}","plainCitation":"11","noteIndex":0},"citationItems":[{"id":1212,"uris":["http://zotero.org/users/4318844/items/A254X3T4"],"itemData":{"id":1212,"type":"article-journal","abstract":"Seasonal influenza epidemics offer unique opportunities to study the invasion and re-invasion waves of a pathogen in a partially immune population. Detailed patterns of spread remain elusive, however, due to lack of granular disease data. Here we model high-volume city-level medical claims data and human mobility proxies to explore the drivers of influenza spread in the US during 2002–2010. Although the speed and pathways of spread varied across seasons, seven of eight epidemics likely originated in the Southern US. Each epidemic was associated with 1–5 early long-range transmission events, half of which sparked onward transmission. Gravity model estimates indicate a sharp decay in influenza transmission with the distance between infectious and susceptible cities, consistent with spread dominated by work commutes rather than air traffic. Two early-onset seasons associated with antigenic novelty had particularly localized modes of spread, suggesting that novel strains may spread in a more localized fashion than previously anticipated.","container-title":"PLOS Computational Biology","DOI":"10.1371/journal.pcbi.1005382","ISSN":"1553-7358","issue":"2","journalAbbreviation":"PLOS Computational Biology","language":"en","note":"publisher: Public Library of Science","page":"e1005382","source":"PLoS Journals","title":"Human mobility and the spatial transmission of influenza in the United States","volume":"13","author":[{"family":"Charu","given":"Vivek"},{"family":"Zeger","given":"Scott"},{"family":"Gog","given":"Julia"},{"family":"Bjørnstad","given":"Ottar N."},{"family":"Kissler","given":"Stephen"},{"family":"Simonsen","given":"Lone"},{"family":"Grenfell","given":"Bryan T."},{"family":"Viboud","given":"Cécile"}],"issued":{"date-parts":[["2017",2,10]]}}}],"schema":"https://github.com/citation-style-language/schema/raw/master/csl-citation.json"} </w:instrText>
      </w:r>
      <w:r w:rsidR="0062298B">
        <w:fldChar w:fldCharType="separate"/>
      </w:r>
      <w:r w:rsidR="00E11094" w:rsidRPr="00E11094">
        <w:rPr>
          <w:rFonts w:ascii="Calibri" w:cs="Calibri"/>
          <w:vertAlign w:val="superscript"/>
        </w:rPr>
        <w:t>11</w:t>
      </w:r>
      <w:r w:rsidR="0062298B">
        <w:fldChar w:fldCharType="end"/>
      </w:r>
      <w:r w:rsidR="0062298B">
        <w:t xml:space="preserve"> </w:t>
      </w:r>
      <w:r w:rsidR="00BF237C">
        <w:t>Absolute</w:t>
      </w:r>
      <w:r w:rsidR="0062298B">
        <w:t xml:space="preserve"> humidity </w:t>
      </w:r>
      <w:r w:rsidR="005A683D">
        <w:t xml:space="preserve">has been suggested as one factor that </w:t>
      </w:r>
      <w:r w:rsidR="00BF237C">
        <w:t>modifies influenza virus transmission and survival</w:t>
      </w:r>
      <w:r w:rsidR="00D04168">
        <w:t xml:space="preserve"> and underlies these geographic patterns of spread</w:t>
      </w:r>
      <w:r w:rsidR="0062298B">
        <w:t>.</w:t>
      </w:r>
      <w:fldSimple w:instr=" ADDIN ZOTERO_TEMP ">
        <w:r w:rsidR="00BF237C" w:rsidRPr="00BF237C">
          <w:rPr>
            <w:rFonts w:ascii="Calibri" w:cs="Calibri"/>
            <w:vertAlign w:val="superscript"/>
          </w:rPr>
          <w:t>10,14</w:t>
        </w:r>
      </w:fldSimple>
      <w:commentRangeEnd w:id="311"/>
      <w:r w:rsidR="00D75ACA">
        <w:rPr>
          <w:rStyle w:val="CommentReference"/>
        </w:rPr>
        <w:commentReference w:id="311"/>
      </w:r>
      <w:commentRangeEnd w:id="312"/>
      <w:r w:rsidR="004260F5">
        <w:rPr>
          <w:rStyle w:val="CommentReference"/>
        </w:rPr>
        <w:commentReference w:id="312"/>
      </w:r>
      <w:r w:rsidR="0062298B">
        <w:t xml:space="preserve"> It is possible that some of the same drivers of other respiratory infections may contribute to regional differences in burden and timing of GAS pharyngitis</w:t>
      </w:r>
      <w:r w:rsidR="00EA3074">
        <w:t>. Further</w:t>
      </w:r>
      <w:r w:rsidR="0062298B">
        <w:t xml:space="preserve"> work is needed to elucidate these behavioral and environmental contributors</w:t>
      </w:r>
      <w:r w:rsidR="00BF237C">
        <w:t>, and how the changing climate will impact them</w:t>
      </w:r>
      <w:r w:rsidR="0062298B">
        <w:t xml:space="preserve">. </w:t>
      </w:r>
    </w:p>
    <w:p w14:paraId="09C6A061" w14:textId="77777777" w:rsidR="007A0B32" w:rsidRDefault="007A0B32"/>
    <w:p w14:paraId="670C52F8" w14:textId="64AB248D" w:rsidR="005F3087" w:rsidRDefault="00C1352A">
      <w:commentRangeStart w:id="313"/>
      <w:commentRangeStart w:id="314"/>
      <w:r>
        <w:t xml:space="preserve">GAS </w:t>
      </w:r>
      <w:del w:id="315" w:author="Yonatan Grad" w:date="2023-06-27T11:49:00Z">
        <w:r w:rsidR="001179A2" w:rsidDel="00103FBD">
          <w:delText xml:space="preserve">differs from influenza and RSV in that it </w:delText>
        </w:r>
        <w:r w:rsidDel="00103FBD">
          <w:delText>is a bacterial</w:delText>
        </w:r>
        <w:commentRangeEnd w:id="313"/>
        <w:r w:rsidR="00255957" w:rsidDel="00103FBD">
          <w:rPr>
            <w:rStyle w:val="CommentReference"/>
          </w:rPr>
          <w:commentReference w:id="313"/>
        </w:r>
        <w:commentRangeEnd w:id="314"/>
        <w:r w:rsidR="00631DB3" w:rsidDel="00103FBD">
          <w:rPr>
            <w:rStyle w:val="CommentReference"/>
          </w:rPr>
          <w:commentReference w:id="314"/>
        </w:r>
        <w:r w:rsidDel="00103FBD">
          <w:delText>, rather than viral</w:delText>
        </w:r>
        <w:r w:rsidR="001179A2" w:rsidDel="00103FBD">
          <w:delText>.</w:delText>
        </w:r>
        <w:r w:rsidDel="00103FBD">
          <w:delText xml:space="preserve"> </w:delText>
        </w:r>
        <w:r w:rsidR="001179A2" w:rsidDel="00103FBD">
          <w:delText xml:space="preserve">It </w:delText>
        </w:r>
      </w:del>
      <w:r>
        <w:t>can be carried asymptomatically in some hosts, indicating that this pathogen</w:t>
      </w:r>
      <w:r w:rsidR="001179A2">
        <w:t>’s interaction with the human immune system may differ substantially from common respiratory viruses</w:t>
      </w:r>
      <w:r>
        <w:t>.</w:t>
      </w:r>
      <w:r w:rsidR="00B815CD">
        <w:t xml:space="preserve"> </w:t>
      </w:r>
      <w:r w:rsidR="005F3087">
        <w:t xml:space="preserve">In addition, trends in </w:t>
      </w:r>
      <w:commentRangeStart w:id="316"/>
      <w:r w:rsidR="005F3087">
        <w:t>GAS pharyngitis may indicate broader trends in GAS disease, or differences in transmission mechanisms between different GAS clinical syndromes</w:t>
      </w:r>
      <w:commentRangeEnd w:id="316"/>
      <w:r w:rsidR="00103FBD">
        <w:rPr>
          <w:rStyle w:val="CommentReference"/>
        </w:rPr>
        <w:commentReference w:id="316"/>
      </w:r>
      <w:r w:rsidR="005F3087">
        <w:t xml:space="preserve">. For example, </w:t>
      </w:r>
      <w:r w:rsidR="00931AD9">
        <w:t>GAS necrotizing fasciitis</w:t>
      </w:r>
      <w:r w:rsidR="00782975">
        <w:t xml:space="preserve">, a form of </w:t>
      </w:r>
      <w:proofErr w:type="spellStart"/>
      <w:r w:rsidR="00782975">
        <w:t>iGAS</w:t>
      </w:r>
      <w:proofErr w:type="spellEnd"/>
      <w:r w:rsidR="00782975">
        <w:t xml:space="preserve">, </w:t>
      </w:r>
      <w:r w:rsidR="00931AD9">
        <w:t xml:space="preserve">was not found to be seasonal </w:t>
      </w:r>
      <w:r w:rsidR="00AA41ED">
        <w:t>like</w:t>
      </w:r>
      <w:r w:rsidR="00931AD9">
        <w:t xml:space="preserve"> GAS pharyngitis</w:t>
      </w:r>
      <w:r w:rsidR="00782975">
        <w:t>,</w:t>
      </w:r>
      <w:r w:rsidR="00931AD9">
        <w:fldChar w:fldCharType="begin"/>
      </w:r>
      <w:r w:rsidR="00E11094">
        <w:instrText xml:space="preserve"> ADDIN ZOTERO_ITEM CSL_CITATION {"citationID":"fAf3GoVp","properties":{"formattedCitation":"\\super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31AD9">
        <w:fldChar w:fldCharType="separate"/>
      </w:r>
      <w:r w:rsidR="00E11094" w:rsidRPr="00E11094">
        <w:rPr>
          <w:rFonts w:ascii="Calibri" w:cs="Calibri"/>
          <w:vertAlign w:val="superscript"/>
        </w:rPr>
        <w:t>10</w:t>
      </w:r>
      <w:r w:rsidR="00931AD9">
        <w:fldChar w:fldCharType="end"/>
      </w:r>
      <w:r w:rsidR="00782975">
        <w:t xml:space="preserve"> but the geographic variation in </w:t>
      </w:r>
      <w:proofErr w:type="spellStart"/>
      <w:r w:rsidR="00782975">
        <w:t>iGAS</w:t>
      </w:r>
      <w:proofErr w:type="spellEnd"/>
      <w:r w:rsidR="00782975">
        <w:t xml:space="preserve">, and its relationship to variation in GAS pharyngitis, should be investigated further. </w:t>
      </w:r>
    </w:p>
    <w:p w14:paraId="5029427A" w14:textId="1EE30C24" w:rsidR="00CA5A9D" w:rsidRDefault="00CA5A9D"/>
    <w:p w14:paraId="7CBB3D80" w14:textId="75953701" w:rsidR="00CA5A9D" w:rsidRDefault="00CA5A9D">
      <w:r>
        <w:t>Our results are largely consistent with other studies that have estimated the burden of disease of GAS pharyngitis from outpatient claims data, and with prior studies of seasonality. A study in the U</w:t>
      </w:r>
      <w:r w:rsidR="007A0B32">
        <w:t>.</w:t>
      </w:r>
      <w:r>
        <w:t>S</w:t>
      </w:r>
      <w:r w:rsidR="007A0B32">
        <w:t>.</w:t>
      </w:r>
      <w:r>
        <w:t xml:space="preserve"> using claims from multiple nationally representative datasets </w:t>
      </w:r>
      <w:commentRangeStart w:id="317"/>
      <w:commentRangeStart w:id="318"/>
      <w:r>
        <w:t xml:space="preserve">found 19.1 outpatient </w:t>
      </w:r>
      <w:commentRangeEnd w:id="317"/>
      <w:r w:rsidR="00D75ACA">
        <w:rPr>
          <w:rStyle w:val="CommentReference"/>
        </w:rPr>
        <w:commentReference w:id="317"/>
      </w:r>
      <w:commentRangeEnd w:id="318"/>
      <w:r w:rsidR="0035165D">
        <w:rPr>
          <w:rStyle w:val="CommentReference"/>
        </w:rPr>
        <w:commentReference w:id="318"/>
      </w:r>
      <w:r>
        <w:t>visits per 1000 U</w:t>
      </w:r>
      <w:r w:rsidR="00AE6D62">
        <w:t>.</w:t>
      </w:r>
      <w:r>
        <w:t>S</w:t>
      </w:r>
      <w:r w:rsidR="00AE6D62">
        <w:t>.</w:t>
      </w:r>
      <w:r>
        <w:t xml:space="preserve"> people ages 0-64 years per year </w:t>
      </w:r>
      <w:r w:rsidR="007A0B32">
        <w:t xml:space="preserve">for GAS pharyngitis </w:t>
      </w:r>
      <w:r>
        <w:t>from 2012-2015.</w:t>
      </w:r>
      <w:r>
        <w:fldChar w:fldCharType="begin"/>
      </w:r>
      <w:r>
        <w:instrText xml:space="preserve"> ADDIN ZOTERO_ITEM CSL_CITATION {"citationID":"ecGSEJGY","properties":{"formattedCitation":"\\super 1\\nosupersub{}","plainCitation":"1","noteIndex":0},"citationItems":[{"id":1109,"uris":["http://zotero.org/users/4318844/items/AII323S6"],"itemData":{"id":1109,"type":"article-journal","abstract":"Group A Streptococcus (GAS) is a leading cause of acute respiratory conditions that frequently result in antibiotic prescribing. Vaccines against GAS are currently in development.We estimated the incidence rates of healthcare visits and antibiotic prescribing for pharyngitis, sinusitis, and acute otitis media (AOM) in the United States using nationally representative surveys of outpatient care provision, supplemented by insurance claims data. We estimated the proportion of these episodes attributable to GAS and to GAS emm types included in a proposed 30-valent vaccine. We used these outputs to estimate the incidence rates of outpatient visits and antibiotic prescribing preventable by GAS vaccines with various efficacy profiles under infant and school-age dosing schedules.GAS pharyngitis causes 19.1 (95% confidence interval [CI], 17.3–21.1) outpatient visits and 10.2 (95% CI, 9.0–11.5) antibiotic prescriptions per 1000 US persons aged 0–64 years, annually. GAS pharyngitis causes 93.2 (95% CI, 82.3–105.3) visits and 53.2 (95% CI, 45.2–62.5) antibiotic prescriptions per 1000 children ages 3–9 years, annually, representing 5.9% (95% CI, 5.1–7.0%) of all outpatient antibiotic prescribing in this age group. Collectively, GAS-attributable pharyngitis, sinusitis, and AOM cause 26.9 (95% CI, 23.9–30.8) outpatient visits and 16.1 (95% CI, 14.0–18.7) antibiotic prescriptions per 1000 population, annually. A 30-valent GAS vaccine meeting the World Health Organization’s 80% efficacy target could prevent 5.4% (95% CI, 4.6–6.4%) of outpatient antibiotic prescriptions among children aged 3–9 years. If vaccine prevention of GAS pharyngitis made the routine antibiotic treatment of pharyngitis unnecessary, up to 17.1% (95% CI, 15.0–19.6%) of outpatient antibiotic prescriptions among children aged 3–9 years could be prevented.An efficacious GAS vaccine could prevent substantial incidences of pharyngitis infections and associated antibiotic prescribing in the United States.","container-title":"Clinical Infectious Diseases","DOI":"10.1093/cid/ciaa529","ISSN":"1058-4838","issue":"1","journalAbbreviation":"Clinical Infectious Diseases","page":"e47-e58","source":"Silverchair","title":"Incidence of Pharyngitis, Sinusitis, Acute Otitis Media, and Outpatient Antibiotic Prescribing Preventable by Vaccination Against Group A Streptococcus in the United States","volume":"73","author":[{"family":"Lewnard","given":"Joseph A"},{"family":"King","given":"Laura M"},{"family":"Fleming-Dutra","given":"Katherine E"},{"family":"Link-Gelles","given":"Ruth"},{"family":"Van Beneden","given":"Chris A"}],"issued":{"date-parts":[["2021",7,1]]}}}],"schema":"https://github.com/citation-style-language/schema/raw/master/csl-citation.json"} </w:instrText>
      </w:r>
      <w:r>
        <w:fldChar w:fldCharType="separate"/>
      </w:r>
      <w:r w:rsidRPr="00CA5A9D">
        <w:rPr>
          <w:rFonts w:ascii="Calibri" w:cs="Calibri"/>
          <w:vertAlign w:val="superscript"/>
        </w:rPr>
        <w:t>1</w:t>
      </w:r>
      <w:r>
        <w:fldChar w:fldCharType="end"/>
      </w:r>
      <w:r>
        <w:t xml:space="preserve"> </w:t>
      </w:r>
      <w:r w:rsidR="0092439A">
        <w:t xml:space="preserve">A study from </w:t>
      </w:r>
      <w:r>
        <w:t>Australia found that GAS pharyngitis cases peaked in the spring/winter and in the autumn season</w:t>
      </w:r>
      <w:r w:rsidR="00904294">
        <w:t xml:space="preserve"> in 2001-2002,</w:t>
      </w:r>
      <w:r>
        <w:fldChar w:fldCharType="begin"/>
      </w:r>
      <w:r w:rsidR="00E11094">
        <w:instrText xml:space="preserve"> ADDIN ZOTERO_ITEM CSL_CITATION {"citationID":"ewXUSoXu","properties":{"formattedCitation":"\\super 18\\nosupersub{}","plainCitation":"18","noteIndex":0},"citationItems":[{"id":1243,"uris":["http://zotero.org/users/4318844/items/NIMNY5HB"],"itemData":{"id":1243,"type":"article-journal","abstract":"OBJECTIVE: The objective of this study was to determine the incidence, transmission, carriage, and risk factors for group A streptococcal pharyngitis in school-aged children and their families.\nMETHODS: A 16-month, prospective, family-based cohort study was undertaken from August 2001 through December 2002 in Melbourne, Australia. A total of 202 families (853 people) with at least 1 child aged 3 to 12 years were randomly selected from 3 primary care practices across suburban Melbourne to collect surveillance data for acute group A streptococcal pharyngitis, including serology for index and secondary cases and intermittent carriage data. Cohort retention was 97% for 16 months.\nRESULTS: The incidence of acute sore throat, group A streptococcal swab-positive pharyngitis, and serologically confirmed group A streptococcal pharyngitis was 33, 13, and 8 per 100 child-years, respectively, for school-aged children (5-12 years) and 60, 20, and 15 per 100 family-years, respectively. Sore throat was less common in adults than children, but adults with sore throat were as likely as children to have group A streptococcal culture-positive or serologically proven pharyngitis. In families who had a primary case, 43% had at least 1 secondary case, and in family members who were at risk, 13% contracted a secondary case. The spring, summer, and winter carriage rates for children were 13%, 8%, and 16%, respectively, and for adults the rate was 2% across all seasons.\nCONCLUSIONS: Group A streptococcal pharyngitis is still common, and the peak incidence occurs in school-aged children. However, the incidence in adults is higher than expected, and the number of secondary cases in families may be an important factor when considering the potential benefits of treatment.","container-title":"Pediatrics","DOI":"10.1542/peds.2006-3368","ISSN":"1098-4275","issue":"5","journalAbbreviation":"Pediatrics","language":"eng","note":"PMID: 17974731","page":"950-957","source":"PubMed","title":"Burden of acute sore throat and group A streptococcal pharyngitis in school-aged children and their families in Australia","volume":"120","author":[{"family":"Danchin","given":"Margaret H."},{"family":"Rogers","given":"Susan"},{"family":"Kelpie","given":"Loraine"},{"family":"Selvaraj","given":"Gowri"},{"family":"Curtis","given":"Nigel"},{"family":"Carlin","given":"John B."},{"family":"Nolan","given":"Terence M."},{"family":"Carapetis","given":"Jonathan R."}],"issued":{"date-parts":[["2007",11]]}}}],"schema":"https://github.com/citation-style-language/schema/raw/master/csl-citation.json"} </w:instrText>
      </w:r>
      <w:r>
        <w:fldChar w:fldCharType="separate"/>
      </w:r>
      <w:r w:rsidR="00E11094" w:rsidRPr="00E11094">
        <w:rPr>
          <w:rFonts w:ascii="Calibri" w:cs="Calibri"/>
          <w:vertAlign w:val="superscript"/>
        </w:rPr>
        <w:t>18</w:t>
      </w:r>
      <w:r>
        <w:fldChar w:fldCharType="end"/>
      </w:r>
      <w:r>
        <w:t xml:space="preserve"> and </w:t>
      </w:r>
      <w:r w:rsidR="00904294">
        <w:t>a</w:t>
      </w:r>
      <w:r w:rsidR="00254EDC">
        <w:t>nother</w:t>
      </w:r>
      <w:r w:rsidR="00904294">
        <w:t xml:space="preserve"> study </w:t>
      </w:r>
      <w:r w:rsidR="0039246A">
        <w:t xml:space="preserve">from the U.S. </w:t>
      </w:r>
      <w:r w:rsidR="00904294">
        <w:t>found that peaks in GAS pharyngitis occurred in the winter months between 2010-2019.</w:t>
      </w:r>
      <w:r w:rsidR="00904294">
        <w:fldChar w:fldCharType="begin"/>
      </w:r>
      <w:r w:rsidR="00E11094">
        <w:instrText xml:space="preserve"> ADDIN ZOTERO_ITEM CSL_CITATION {"citationID":"1O1pVQrX","properties":{"formattedCitation":"\\super 10\\nosupersub{}","plainCitation":"10","noteIndex":0},"citationItems":[{"id":1058,"uris":["http://zotero.org/users/4318844/items/8XN9ZLEL"],"itemData":{"id":1058,"type":"article-journal","abstract":"Background:Streptococcus pyogenes, or Group A Streptococcus (GAS), causes acute pharyngitis and necrotizing fasciitis. Seasonal variations in GAS infections are not robustly characterized. We assessed seasonal variations and risk factors of GAS pharyngitis and ICD-10-diagnosed necrotizing fasciitis.Methods:From the period 2010?2019, we conducted a case?control study using laboratory-confirmed cases of GAS pharyngitis and a descriptive observational study of necrotizing fasciitis using ICD-10 codes. Data were collected from TriNetX, a federated research network. We extracted seasonal (quarterly) incidence rates. We used an autoregressive integrated moving average (ARIMA) model to assess seasonal variations. Demographic characteristics and 1-month outcomes were compared among adults with or without GAS pharyngitis.Results:We identified 224,471 adults with GAS pharyngitis (test-positive) and 546,142 adults without it (test-negative). GAS pharyngitis adults were younger (25.3 versus 30.2?years of age, p?","container-title":"Therapeutic Advances in Infectious Disease","DOI":"10.1177/20499361221132101","ISSN":"2049-9361","journalAbbreviation":"Therapeutic Advances in Infection","note":"publisher: SAGE Publications","page":"20499361221132101","source":"SAGE Journals","title":"Seasonal variations and risk factors of Streptococcus pyogenes infection: a multicenter research network study","title-short":"Seasonal variations and risk factors of Streptococcus pyogenes infection","volume":"9","author":[{"family":"Kennis","given":"Matthew"},{"family":"Tagawa","given":"Alex"},{"family":"Kung","given":"Vanessa M."},{"family":"Montalbano","given":"Gabrielle"},{"family":"Narvaez","given":"Isabella"},{"family":"Franco-Paredes","given":"Carlos"},{"family":"Vargas Barahona","given":"Lilian"},{"family":"Madinger","given":"Nancy"},{"family":"Shapiro","given":"Leland"},{"family":"Chastain","given":"Daniel B."},{"family":"Henao-Martínez","given":"Andrés F."}],"issued":{"date-parts":[["2022",1,1]]}}}],"schema":"https://github.com/citation-style-language/schema/raw/master/csl-citation.json"} </w:instrText>
      </w:r>
      <w:r w:rsidR="00904294">
        <w:fldChar w:fldCharType="separate"/>
      </w:r>
      <w:r w:rsidR="00E11094" w:rsidRPr="00E11094">
        <w:rPr>
          <w:rFonts w:ascii="Calibri" w:cs="Calibri"/>
          <w:vertAlign w:val="superscript"/>
        </w:rPr>
        <w:t>10</w:t>
      </w:r>
      <w:r w:rsidR="00904294">
        <w:fldChar w:fldCharType="end"/>
      </w:r>
      <w:r w:rsidR="0062298B">
        <w:t xml:space="preserve"> </w:t>
      </w:r>
    </w:p>
    <w:p w14:paraId="49F9F902" w14:textId="77777777" w:rsidR="00CA5A9D" w:rsidRDefault="00CA5A9D"/>
    <w:p w14:paraId="761189FC" w14:textId="2EDFBD3A" w:rsidR="00C56F61" w:rsidRDefault="00C56F61">
      <w:r>
        <w:t xml:space="preserve">The present study has several limitations. </w:t>
      </w:r>
      <w:r w:rsidR="00570EA8">
        <w:t>The data capturing GAS</w:t>
      </w:r>
      <w:r w:rsidR="001D36D1">
        <w:t xml:space="preserve">-related </w:t>
      </w:r>
      <w:r w:rsidR="00570EA8">
        <w:t xml:space="preserve">visits </w:t>
      </w:r>
      <w:r w:rsidR="00841757">
        <w:t>are</w:t>
      </w:r>
      <w:r w:rsidR="003472DA">
        <w:t xml:space="preserve"> a convenience sample of privately insured individuals in the United States. Because insurance policies </w:t>
      </w:r>
      <w:r w:rsidR="00446FE3">
        <w:t xml:space="preserve">are heterogeneous </w:t>
      </w:r>
      <w:r w:rsidR="003472DA">
        <w:t xml:space="preserve">across states and regions, some states have a much higher proportion of publicly insured or uninsured constituents. </w:t>
      </w:r>
      <w:r w:rsidR="00DE1BFC">
        <w:t>This could</w:t>
      </w:r>
      <w:r w:rsidR="00F16CA4">
        <w:t xml:space="preserve"> </w:t>
      </w:r>
      <w:r w:rsidR="00AC4E9B">
        <w:t xml:space="preserve">lead to differences in </w:t>
      </w:r>
      <w:r w:rsidR="00AC4E9B">
        <w:lastRenderedPageBreak/>
        <w:t xml:space="preserve">population characteristics and access to care across states that could bias </w:t>
      </w:r>
      <w:r w:rsidR="003769D0">
        <w:t>estimates of GAS prevalence across regions or states</w:t>
      </w:r>
      <w:r w:rsidR="003472DA">
        <w:t>.</w:t>
      </w:r>
      <w:del w:id="319" w:author="Yonatan Grad" w:date="2023-06-27T11:51:00Z">
        <w:r w:rsidR="003472DA" w:rsidDel="00B02389">
          <w:delText xml:space="preserve"> </w:delText>
        </w:r>
      </w:del>
      <w:r w:rsidR="003472DA">
        <w:t xml:space="preserve"> Additionally, because our dataset </w:t>
      </w:r>
      <w:r w:rsidR="006F5F2E">
        <w:t xml:space="preserve">was </w:t>
      </w:r>
      <w:r w:rsidR="003472DA">
        <w:t>restricted to individuals who were continuously enrolled in the same state over the course of the year, it exclude</w:t>
      </w:r>
      <w:r w:rsidR="00AC4E9B">
        <w:t>d</w:t>
      </w:r>
      <w:r w:rsidR="003472DA">
        <w:t xml:space="preserve"> people who change</w:t>
      </w:r>
      <w:r w:rsidR="002D4F52">
        <w:t>d</w:t>
      </w:r>
      <w:r w:rsidR="003472DA">
        <w:t xml:space="preserve"> insurers or move</w:t>
      </w:r>
      <w:r w:rsidR="00722B7A">
        <w:t>d</w:t>
      </w:r>
      <w:r w:rsidR="003472DA">
        <w:t xml:space="preserve"> states frequently</w:t>
      </w:r>
      <w:r w:rsidR="00260D2E">
        <w:t>, who</w:t>
      </w:r>
      <w:r w:rsidR="00EF14BA">
        <w:t>se health and behavior may differ in important ways from the individuals included in the study</w:t>
      </w:r>
      <w:r w:rsidR="003472DA">
        <w:t xml:space="preserve">. All visits where GAS pharyngitis was the primary or secondary diagnostic code were included, but there may </w:t>
      </w:r>
      <w:r w:rsidR="00A1447D">
        <w:t>have been</w:t>
      </w:r>
      <w:r w:rsidR="003472DA">
        <w:t xml:space="preserve"> </w:t>
      </w:r>
      <w:r w:rsidR="00321230">
        <w:t>differences</w:t>
      </w:r>
      <w:r w:rsidR="003472DA">
        <w:t xml:space="preserve"> in how providers across different states or hospital systems bill for this condition</w:t>
      </w:r>
      <w:r w:rsidR="00064C37">
        <w:t>, for example, billing for follow-up visits</w:t>
      </w:r>
      <w:r w:rsidR="003472DA">
        <w:t xml:space="preserve">, which could also introduce bias.  </w:t>
      </w:r>
    </w:p>
    <w:p w14:paraId="6B49989D" w14:textId="68C789AF" w:rsidR="00D66E1F" w:rsidRDefault="00AA66DC">
      <w:r>
        <w:t xml:space="preserve"> </w:t>
      </w:r>
    </w:p>
    <w:p w14:paraId="38C9ED8C" w14:textId="03FCF3B0" w:rsidR="002112CE" w:rsidRDefault="003472DA">
      <w:pPr>
        <w:rPr>
          <w:ins w:id="320" w:author="Kissler, Stephen" w:date="2023-06-12T15:05:00Z"/>
        </w:rPr>
      </w:pPr>
      <w:r>
        <w:t xml:space="preserve">In conclusion, the South documented more GAS pharyngitis compared to other regions and experienced a seasonal peak in visits earlier than other regions. </w:t>
      </w:r>
      <w:commentRangeStart w:id="321"/>
      <w:r>
        <w:t xml:space="preserve">The Pacific West </w:t>
      </w:r>
      <w:commentRangeEnd w:id="321"/>
      <w:r w:rsidR="00B02389">
        <w:rPr>
          <w:rStyle w:val="CommentReference"/>
        </w:rPr>
        <w:commentReference w:id="321"/>
      </w:r>
      <w:r>
        <w:t xml:space="preserve">had fewer </w:t>
      </w:r>
      <w:r w:rsidR="00BC59F6">
        <w:t xml:space="preserve">GAS-related visits </w:t>
      </w:r>
      <w:r>
        <w:t xml:space="preserve">than other regions, and coastal regions experienced seasonal peaks latest in the year. Understanding these patterns </w:t>
      </w:r>
      <w:r w:rsidR="001E7949">
        <w:t>is</w:t>
      </w:r>
      <w:r>
        <w:t xml:space="preserve"> important for designing effective surveillance programs, preventative interventions such as v</w:t>
      </w:r>
      <w:commentRangeStart w:id="322"/>
      <w:r>
        <w:t>accine</w:t>
      </w:r>
      <w:commentRangeEnd w:id="322"/>
      <w:r w:rsidR="000F2F07">
        <w:rPr>
          <w:rStyle w:val="CommentReference"/>
        </w:rPr>
        <w:commentReference w:id="322"/>
      </w:r>
      <w:r>
        <w:t xml:space="preserve">s, and allocating resources to appropriately prepare for expected disease </w:t>
      </w:r>
      <w:commentRangeStart w:id="323"/>
      <w:r>
        <w:t xml:space="preserve">burden. </w:t>
      </w:r>
      <w:commentRangeEnd w:id="323"/>
      <w:r w:rsidR="0035165D">
        <w:rPr>
          <w:rStyle w:val="CommentReference"/>
        </w:rPr>
        <w:commentReference w:id="323"/>
      </w:r>
    </w:p>
    <w:p w14:paraId="023195D7" w14:textId="77777777" w:rsidR="005151D1" w:rsidRDefault="005151D1"/>
    <w:p w14:paraId="1D8B8929" w14:textId="77777777" w:rsidR="004E1F9D" w:rsidRDefault="004E1F9D">
      <w:pPr>
        <w:rPr>
          <w:ins w:id="324" w:author="Kline, Madeleine" w:date="2023-06-16T16:06:00Z"/>
          <w:b/>
          <w:bCs/>
        </w:rPr>
      </w:pPr>
    </w:p>
    <w:p w14:paraId="6EE26003" w14:textId="77777777" w:rsidR="004E1F9D" w:rsidRDefault="004E1F9D">
      <w:pPr>
        <w:rPr>
          <w:ins w:id="325" w:author="Kline, Madeleine" w:date="2023-06-16T16:06:00Z"/>
          <w:b/>
          <w:bCs/>
        </w:rPr>
      </w:pPr>
    </w:p>
    <w:p w14:paraId="40623B0D" w14:textId="77777777" w:rsidR="004E1F9D" w:rsidRDefault="004E1F9D">
      <w:pPr>
        <w:rPr>
          <w:ins w:id="326" w:author="Kline, Madeleine" w:date="2023-06-16T16:06:00Z"/>
          <w:b/>
          <w:bCs/>
        </w:rPr>
      </w:pPr>
    </w:p>
    <w:p w14:paraId="0EAFAC9E" w14:textId="77777777" w:rsidR="004E1F9D" w:rsidRDefault="004E1F9D">
      <w:pPr>
        <w:rPr>
          <w:ins w:id="327" w:author="Kline, Madeleine" w:date="2023-06-16T16:06:00Z"/>
          <w:b/>
          <w:bCs/>
        </w:rPr>
      </w:pPr>
    </w:p>
    <w:p w14:paraId="55839103" w14:textId="77777777" w:rsidR="004E1F9D" w:rsidRDefault="004E1F9D">
      <w:pPr>
        <w:rPr>
          <w:ins w:id="328" w:author="Kline, Madeleine" w:date="2023-06-16T16:06:00Z"/>
          <w:b/>
          <w:bCs/>
        </w:rPr>
      </w:pPr>
    </w:p>
    <w:p w14:paraId="5753A0B4" w14:textId="77777777" w:rsidR="004E1F9D" w:rsidRDefault="004E1F9D">
      <w:pPr>
        <w:rPr>
          <w:ins w:id="329" w:author="Kline, Madeleine" w:date="2023-06-16T16:06:00Z"/>
          <w:b/>
          <w:bCs/>
        </w:rPr>
      </w:pPr>
    </w:p>
    <w:p w14:paraId="55F26DD5" w14:textId="77777777" w:rsidR="004E1F9D" w:rsidRDefault="004E1F9D">
      <w:pPr>
        <w:rPr>
          <w:ins w:id="330" w:author="Kline, Madeleine" w:date="2023-06-16T16:06:00Z"/>
          <w:b/>
          <w:bCs/>
        </w:rPr>
      </w:pPr>
    </w:p>
    <w:p w14:paraId="3E6EF2E9" w14:textId="77777777" w:rsidR="004E1F9D" w:rsidRDefault="004E1F9D">
      <w:pPr>
        <w:rPr>
          <w:ins w:id="331" w:author="Kline, Madeleine" w:date="2023-06-16T16:06:00Z"/>
          <w:b/>
          <w:bCs/>
        </w:rPr>
      </w:pPr>
    </w:p>
    <w:p w14:paraId="2851B415" w14:textId="77777777" w:rsidR="004E1F9D" w:rsidRDefault="004E1F9D">
      <w:pPr>
        <w:rPr>
          <w:ins w:id="332" w:author="Kline, Madeleine" w:date="2023-06-16T16:06:00Z"/>
          <w:b/>
          <w:bCs/>
        </w:rPr>
      </w:pPr>
    </w:p>
    <w:p w14:paraId="05E6ED0B" w14:textId="77777777" w:rsidR="004E1F9D" w:rsidRDefault="004E1F9D">
      <w:pPr>
        <w:rPr>
          <w:ins w:id="333" w:author="Kline, Madeleine" w:date="2023-06-16T16:06:00Z"/>
          <w:b/>
          <w:bCs/>
        </w:rPr>
      </w:pPr>
    </w:p>
    <w:p w14:paraId="347EE884" w14:textId="77777777" w:rsidR="004E1F9D" w:rsidRDefault="004E1F9D">
      <w:pPr>
        <w:rPr>
          <w:ins w:id="334" w:author="Kline, Madeleine" w:date="2023-06-16T16:06:00Z"/>
          <w:b/>
          <w:bCs/>
        </w:rPr>
      </w:pPr>
    </w:p>
    <w:p w14:paraId="5A1AAB17" w14:textId="77777777" w:rsidR="004E1F9D" w:rsidRDefault="004E1F9D">
      <w:pPr>
        <w:rPr>
          <w:ins w:id="335" w:author="Kline, Madeleine" w:date="2023-06-16T16:06:00Z"/>
          <w:b/>
          <w:bCs/>
        </w:rPr>
      </w:pPr>
    </w:p>
    <w:p w14:paraId="78A5CFFE" w14:textId="77777777" w:rsidR="004E1F9D" w:rsidRDefault="004E1F9D">
      <w:pPr>
        <w:rPr>
          <w:ins w:id="336" w:author="Kline, Madeleine" w:date="2023-06-16T16:06:00Z"/>
          <w:b/>
          <w:bCs/>
        </w:rPr>
      </w:pPr>
    </w:p>
    <w:p w14:paraId="4A4FD1E7" w14:textId="77777777" w:rsidR="004E1F9D" w:rsidRDefault="004E1F9D">
      <w:pPr>
        <w:rPr>
          <w:ins w:id="337" w:author="Kline, Madeleine" w:date="2023-06-16T16:06:00Z"/>
          <w:b/>
          <w:bCs/>
        </w:rPr>
      </w:pPr>
    </w:p>
    <w:p w14:paraId="3F94B313" w14:textId="77777777" w:rsidR="004E1F9D" w:rsidRDefault="004E1F9D">
      <w:pPr>
        <w:rPr>
          <w:ins w:id="338" w:author="Kline, Madeleine [2]" w:date="2023-06-26T17:37:00Z"/>
          <w:b/>
          <w:bCs/>
        </w:rPr>
      </w:pPr>
    </w:p>
    <w:p w14:paraId="4DC78483" w14:textId="77777777" w:rsidR="00B36CC7" w:rsidRDefault="00B36CC7">
      <w:pPr>
        <w:rPr>
          <w:ins w:id="339" w:author="Kline, Madeleine [2]" w:date="2023-06-26T17:37:00Z"/>
          <w:b/>
          <w:bCs/>
        </w:rPr>
      </w:pPr>
    </w:p>
    <w:p w14:paraId="586F8D25" w14:textId="77777777" w:rsidR="00B36CC7" w:rsidRDefault="00B36CC7">
      <w:pPr>
        <w:rPr>
          <w:ins w:id="340" w:author="Kline, Madeleine [2]" w:date="2023-06-26T17:37:00Z"/>
          <w:b/>
          <w:bCs/>
        </w:rPr>
      </w:pPr>
    </w:p>
    <w:p w14:paraId="0AE3BEDD" w14:textId="77777777" w:rsidR="00B36CC7" w:rsidRDefault="00B36CC7">
      <w:pPr>
        <w:rPr>
          <w:ins w:id="341" w:author="Kline, Madeleine [2]" w:date="2023-06-26T17:37:00Z"/>
          <w:b/>
          <w:bCs/>
        </w:rPr>
      </w:pPr>
    </w:p>
    <w:p w14:paraId="466DAAF1" w14:textId="77777777" w:rsidR="00B36CC7" w:rsidRDefault="00B36CC7">
      <w:pPr>
        <w:rPr>
          <w:ins w:id="342" w:author="Kline, Madeleine [2]" w:date="2023-06-26T17:37:00Z"/>
          <w:b/>
          <w:bCs/>
        </w:rPr>
      </w:pPr>
    </w:p>
    <w:p w14:paraId="2BA090A7" w14:textId="77777777" w:rsidR="00B36CC7" w:rsidRDefault="00B36CC7">
      <w:pPr>
        <w:rPr>
          <w:ins w:id="343" w:author="Kline, Madeleine [2]" w:date="2023-06-26T17:37:00Z"/>
          <w:b/>
          <w:bCs/>
        </w:rPr>
      </w:pPr>
    </w:p>
    <w:p w14:paraId="165B4126" w14:textId="77777777" w:rsidR="00B36CC7" w:rsidRDefault="00B36CC7">
      <w:pPr>
        <w:rPr>
          <w:ins w:id="344" w:author="Kline, Madeleine [2]" w:date="2023-06-26T17:37:00Z"/>
          <w:b/>
          <w:bCs/>
        </w:rPr>
      </w:pPr>
    </w:p>
    <w:p w14:paraId="7CBBA901" w14:textId="77777777" w:rsidR="00B36CC7" w:rsidRDefault="00B36CC7">
      <w:pPr>
        <w:rPr>
          <w:ins w:id="345" w:author="Kline, Madeleine [2]" w:date="2023-06-26T17:37:00Z"/>
          <w:b/>
          <w:bCs/>
        </w:rPr>
      </w:pPr>
    </w:p>
    <w:p w14:paraId="5E7447CA" w14:textId="77777777" w:rsidR="00B36CC7" w:rsidRDefault="00B36CC7">
      <w:pPr>
        <w:rPr>
          <w:ins w:id="346" w:author="Kline, Madeleine [2]" w:date="2023-06-26T17:37:00Z"/>
          <w:b/>
          <w:bCs/>
        </w:rPr>
      </w:pPr>
    </w:p>
    <w:p w14:paraId="5E858800" w14:textId="77777777" w:rsidR="00B36CC7" w:rsidRDefault="00B36CC7">
      <w:pPr>
        <w:rPr>
          <w:ins w:id="347" w:author="Kline, Madeleine [2]" w:date="2023-06-26T17:37:00Z"/>
          <w:b/>
          <w:bCs/>
        </w:rPr>
      </w:pPr>
    </w:p>
    <w:p w14:paraId="6A34335D" w14:textId="77777777" w:rsidR="00B36CC7" w:rsidRDefault="00B36CC7">
      <w:pPr>
        <w:rPr>
          <w:ins w:id="348" w:author="Kline, Madeleine [2]" w:date="2023-06-26T17:37:00Z"/>
          <w:b/>
          <w:bCs/>
        </w:rPr>
      </w:pPr>
    </w:p>
    <w:p w14:paraId="65BB9CB3" w14:textId="77777777" w:rsidR="00B36CC7" w:rsidRDefault="00B36CC7">
      <w:pPr>
        <w:rPr>
          <w:ins w:id="349" w:author="Kline, Madeleine [2]" w:date="2023-06-26T17:37:00Z"/>
          <w:b/>
          <w:bCs/>
        </w:rPr>
      </w:pPr>
    </w:p>
    <w:p w14:paraId="3F0D6878" w14:textId="77777777" w:rsidR="00B36CC7" w:rsidRDefault="00B36CC7">
      <w:pPr>
        <w:rPr>
          <w:ins w:id="350" w:author="Kline, Madeleine [2]" w:date="2023-06-26T17:37:00Z"/>
          <w:b/>
          <w:bCs/>
        </w:rPr>
      </w:pPr>
    </w:p>
    <w:p w14:paraId="545F8934" w14:textId="77777777" w:rsidR="00B36CC7" w:rsidRDefault="00B36CC7">
      <w:pPr>
        <w:rPr>
          <w:ins w:id="351" w:author="Kline, Madeleine [2]" w:date="2023-06-26T17:37:00Z"/>
          <w:b/>
          <w:bCs/>
        </w:rPr>
      </w:pPr>
    </w:p>
    <w:p w14:paraId="168A1A5F" w14:textId="77777777" w:rsidR="00B36CC7" w:rsidRDefault="00B36CC7">
      <w:pPr>
        <w:rPr>
          <w:ins w:id="352" w:author="Kline, Madeleine [2]" w:date="2023-06-26T17:37:00Z"/>
          <w:b/>
          <w:bCs/>
        </w:rPr>
      </w:pPr>
    </w:p>
    <w:p w14:paraId="2988F3B9" w14:textId="77777777" w:rsidR="00B36CC7" w:rsidRDefault="00B36CC7">
      <w:pPr>
        <w:rPr>
          <w:ins w:id="353" w:author="Kline, Madeleine [2]" w:date="2023-06-26T17:37:00Z"/>
          <w:b/>
          <w:bCs/>
        </w:rPr>
      </w:pPr>
    </w:p>
    <w:p w14:paraId="7E7B2D35" w14:textId="77777777" w:rsidR="00B36CC7" w:rsidRDefault="00B36CC7">
      <w:pPr>
        <w:rPr>
          <w:ins w:id="354" w:author="Kline, Madeleine [2]" w:date="2023-06-26T17:37:00Z"/>
          <w:b/>
          <w:bCs/>
        </w:rPr>
      </w:pPr>
    </w:p>
    <w:p w14:paraId="005DFD3C" w14:textId="77777777" w:rsidR="00B36CC7" w:rsidRDefault="00B36CC7">
      <w:pPr>
        <w:rPr>
          <w:ins w:id="355" w:author="Kline, Madeleine [2]" w:date="2023-06-26T17:37:00Z"/>
          <w:b/>
          <w:bCs/>
        </w:rPr>
      </w:pPr>
    </w:p>
    <w:p w14:paraId="64F64168" w14:textId="77777777" w:rsidR="00B36CC7" w:rsidRDefault="00B36CC7">
      <w:pPr>
        <w:rPr>
          <w:ins w:id="356" w:author="Kline, Madeleine [2]" w:date="2023-06-26T17:37:00Z"/>
          <w:b/>
          <w:bCs/>
        </w:rPr>
      </w:pPr>
    </w:p>
    <w:p w14:paraId="088B399E" w14:textId="77777777" w:rsidR="00B36CC7" w:rsidRDefault="00B36CC7">
      <w:pPr>
        <w:rPr>
          <w:ins w:id="357" w:author="Kline, Madeleine" w:date="2023-06-16T16:06:00Z"/>
          <w:b/>
          <w:bCs/>
        </w:rPr>
      </w:pPr>
    </w:p>
    <w:p w14:paraId="082CBD69" w14:textId="38E9BDD2" w:rsidR="008860C4" w:rsidRPr="002112CE" w:rsidRDefault="001225FC">
      <w:r>
        <w:rPr>
          <w:b/>
          <w:bCs/>
        </w:rPr>
        <w:t xml:space="preserve">MAIN </w:t>
      </w:r>
      <w:r w:rsidR="001852B1">
        <w:rPr>
          <w:b/>
          <w:bCs/>
        </w:rPr>
        <w:t>FIGURES AND TABLES</w:t>
      </w:r>
    </w:p>
    <w:p w14:paraId="11040C69" w14:textId="77777777" w:rsidR="003002F4" w:rsidRPr="00A8749D" w:rsidRDefault="008860C4">
      <w:r>
        <w:rPr>
          <w:b/>
          <w:bCs/>
        </w:rPr>
        <w:t>Table 1: Study Population Characteristics</w:t>
      </w:r>
    </w:p>
    <w:tbl>
      <w:tblPr>
        <w:tblStyle w:val="ListTable2-Accent3"/>
        <w:tblW w:w="10080" w:type="dxa"/>
        <w:tblLook w:val="0620" w:firstRow="1" w:lastRow="0" w:firstColumn="0" w:lastColumn="0" w:noHBand="1" w:noVBand="1"/>
      </w:tblPr>
      <w:tblGrid>
        <w:gridCol w:w="2965"/>
        <w:gridCol w:w="5113"/>
        <w:gridCol w:w="2002"/>
      </w:tblGrid>
      <w:tr w:rsidR="003002F4" w:rsidRPr="003002F4" w14:paraId="09FA1BB6" w14:textId="77777777" w:rsidTr="004E1F9D">
        <w:trPr>
          <w:cnfStyle w:val="100000000000" w:firstRow="1" w:lastRow="0" w:firstColumn="0" w:lastColumn="0" w:oddVBand="0" w:evenVBand="0" w:oddHBand="0" w:evenHBand="0" w:firstRowFirstColumn="0" w:firstRowLastColumn="0" w:lastRowFirstColumn="0" w:lastRowLastColumn="0"/>
          <w:trHeight w:val="360"/>
        </w:trPr>
        <w:tc>
          <w:tcPr>
            <w:tcW w:w="1925" w:type="dxa"/>
            <w:noWrap/>
            <w:hideMark/>
          </w:tcPr>
          <w:p w14:paraId="635CC48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Category</w:t>
            </w:r>
          </w:p>
        </w:tc>
        <w:tc>
          <w:tcPr>
            <w:tcW w:w="3320" w:type="dxa"/>
            <w:noWrap/>
            <w:hideMark/>
          </w:tcPr>
          <w:p w14:paraId="78EB50B7" w14:textId="39026AEE"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Average</w:t>
            </w:r>
            <w:r w:rsidR="00D004F5">
              <w:rPr>
                <w:rFonts w:ascii="Calibri" w:eastAsia="Times New Roman" w:hAnsi="Calibri" w:cs="Calibri"/>
                <w:color w:val="000000"/>
              </w:rPr>
              <w:t xml:space="preserve"> </w:t>
            </w:r>
            <w:r w:rsidRPr="003002F4">
              <w:rPr>
                <w:rFonts w:ascii="Calibri" w:eastAsia="Times New Roman" w:hAnsi="Calibri" w:cs="Calibri"/>
                <w:color w:val="000000"/>
              </w:rPr>
              <w:t>Membership</w:t>
            </w:r>
          </w:p>
        </w:tc>
        <w:tc>
          <w:tcPr>
            <w:tcW w:w="1300" w:type="dxa"/>
            <w:noWrap/>
            <w:hideMark/>
          </w:tcPr>
          <w:p w14:paraId="768484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t>
            </w:r>
          </w:p>
        </w:tc>
      </w:tr>
      <w:tr w:rsidR="003002F4" w:rsidRPr="003002F4" w14:paraId="125E16F6" w14:textId="77777777" w:rsidTr="004E1F9D">
        <w:trPr>
          <w:trHeight w:val="360"/>
        </w:trPr>
        <w:tc>
          <w:tcPr>
            <w:tcW w:w="1925" w:type="dxa"/>
            <w:noWrap/>
            <w:hideMark/>
          </w:tcPr>
          <w:p w14:paraId="4AB398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Total</w:t>
            </w:r>
          </w:p>
        </w:tc>
        <w:tc>
          <w:tcPr>
            <w:tcW w:w="3320" w:type="dxa"/>
            <w:noWrap/>
            <w:hideMark/>
          </w:tcPr>
          <w:p w14:paraId="66EF46F6" w14:textId="77777777" w:rsidR="003002F4" w:rsidRPr="003002F4" w:rsidRDefault="003002F4" w:rsidP="00D004F5">
            <w:pPr>
              <w:rPr>
                <w:rFonts w:ascii="Calibri" w:eastAsia="Times New Roman" w:hAnsi="Calibri" w:cs="Calibri"/>
                <w:color w:val="000000"/>
              </w:rPr>
            </w:pPr>
            <w:commentRangeStart w:id="358"/>
            <w:r w:rsidRPr="003002F4">
              <w:rPr>
                <w:rFonts w:ascii="Calibri" w:eastAsia="Times New Roman" w:hAnsi="Calibri" w:cs="Calibri"/>
                <w:color w:val="000000"/>
              </w:rPr>
              <w:t>2.67e+07 (1.66e+07-3.64e+07)</w:t>
            </w:r>
            <w:commentRangeEnd w:id="358"/>
            <w:r w:rsidR="00B02389">
              <w:rPr>
                <w:rStyle w:val="CommentReference"/>
              </w:rPr>
              <w:commentReference w:id="358"/>
            </w:r>
          </w:p>
        </w:tc>
        <w:tc>
          <w:tcPr>
            <w:tcW w:w="1300" w:type="dxa"/>
            <w:noWrap/>
            <w:hideMark/>
          </w:tcPr>
          <w:p w14:paraId="048235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100</w:t>
            </w:r>
          </w:p>
        </w:tc>
      </w:tr>
      <w:tr w:rsidR="003002F4" w:rsidRPr="003002F4" w14:paraId="35ABDE1D" w14:textId="77777777" w:rsidTr="004E1F9D">
        <w:trPr>
          <w:trHeight w:val="360"/>
        </w:trPr>
        <w:tc>
          <w:tcPr>
            <w:tcW w:w="1925" w:type="dxa"/>
            <w:noWrap/>
            <w:hideMark/>
          </w:tcPr>
          <w:p w14:paraId="3EA38B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Sex</w:t>
            </w:r>
          </w:p>
        </w:tc>
        <w:tc>
          <w:tcPr>
            <w:tcW w:w="3320" w:type="dxa"/>
            <w:noWrap/>
            <w:hideMark/>
          </w:tcPr>
          <w:p w14:paraId="233E8B0F" w14:textId="77777777" w:rsidR="003002F4" w:rsidRPr="003002F4" w:rsidRDefault="003002F4" w:rsidP="00D004F5">
            <w:pPr>
              <w:rPr>
                <w:rFonts w:ascii="Calibri" w:eastAsia="Times New Roman" w:hAnsi="Calibri" w:cs="Calibri"/>
                <w:color w:val="000000"/>
              </w:rPr>
            </w:pPr>
          </w:p>
        </w:tc>
        <w:tc>
          <w:tcPr>
            <w:tcW w:w="1300" w:type="dxa"/>
            <w:noWrap/>
            <w:hideMark/>
          </w:tcPr>
          <w:p w14:paraId="316974A0"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561BE20C" w14:textId="77777777" w:rsidTr="004E1F9D">
        <w:trPr>
          <w:trHeight w:val="360"/>
        </w:trPr>
        <w:tc>
          <w:tcPr>
            <w:tcW w:w="1925" w:type="dxa"/>
            <w:noWrap/>
            <w:hideMark/>
          </w:tcPr>
          <w:p w14:paraId="1D74DD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Male</w:t>
            </w:r>
          </w:p>
        </w:tc>
        <w:tc>
          <w:tcPr>
            <w:tcW w:w="3320" w:type="dxa"/>
            <w:noWrap/>
            <w:hideMark/>
          </w:tcPr>
          <w:p w14:paraId="274FE48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1.29e+07 (8.07e+06-1.78e+07)</w:t>
            </w:r>
          </w:p>
        </w:tc>
        <w:tc>
          <w:tcPr>
            <w:tcW w:w="1300" w:type="dxa"/>
            <w:noWrap/>
            <w:hideMark/>
          </w:tcPr>
          <w:p w14:paraId="3EFEF57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48.49</w:t>
            </w:r>
          </w:p>
        </w:tc>
      </w:tr>
      <w:tr w:rsidR="003002F4" w:rsidRPr="003002F4" w14:paraId="11176E97" w14:textId="77777777" w:rsidTr="004E1F9D">
        <w:trPr>
          <w:trHeight w:val="360"/>
        </w:trPr>
        <w:tc>
          <w:tcPr>
            <w:tcW w:w="1925" w:type="dxa"/>
            <w:noWrap/>
            <w:hideMark/>
          </w:tcPr>
          <w:p w14:paraId="06BBBDF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Female</w:t>
            </w:r>
          </w:p>
        </w:tc>
        <w:tc>
          <w:tcPr>
            <w:tcW w:w="3320" w:type="dxa"/>
            <w:noWrap/>
            <w:hideMark/>
          </w:tcPr>
          <w:p w14:paraId="6B72FA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1.38e+07 (8.53e+06-1.87e+07)</w:t>
            </w:r>
          </w:p>
        </w:tc>
        <w:tc>
          <w:tcPr>
            <w:tcW w:w="1300" w:type="dxa"/>
            <w:noWrap/>
            <w:hideMark/>
          </w:tcPr>
          <w:p w14:paraId="34F0B3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51.51</w:t>
            </w:r>
          </w:p>
        </w:tc>
      </w:tr>
      <w:tr w:rsidR="003002F4" w:rsidRPr="003002F4" w14:paraId="56F14244" w14:textId="77777777" w:rsidTr="004E1F9D">
        <w:trPr>
          <w:trHeight w:val="360"/>
        </w:trPr>
        <w:tc>
          <w:tcPr>
            <w:tcW w:w="1925" w:type="dxa"/>
            <w:noWrap/>
            <w:hideMark/>
          </w:tcPr>
          <w:p w14:paraId="4AFA602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Age Group</w:t>
            </w:r>
          </w:p>
        </w:tc>
        <w:tc>
          <w:tcPr>
            <w:tcW w:w="3320" w:type="dxa"/>
            <w:noWrap/>
            <w:hideMark/>
          </w:tcPr>
          <w:p w14:paraId="0246EAEC" w14:textId="77777777" w:rsidR="003002F4" w:rsidRPr="003002F4" w:rsidRDefault="003002F4" w:rsidP="00D004F5">
            <w:pPr>
              <w:rPr>
                <w:rFonts w:ascii="Calibri" w:eastAsia="Times New Roman" w:hAnsi="Calibri" w:cs="Calibri"/>
                <w:color w:val="000000"/>
              </w:rPr>
            </w:pPr>
          </w:p>
        </w:tc>
        <w:tc>
          <w:tcPr>
            <w:tcW w:w="1300" w:type="dxa"/>
            <w:noWrap/>
            <w:hideMark/>
          </w:tcPr>
          <w:p w14:paraId="75AF08CB"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4C3E4BC0" w14:textId="77777777" w:rsidTr="004E1F9D">
        <w:trPr>
          <w:trHeight w:val="360"/>
        </w:trPr>
        <w:tc>
          <w:tcPr>
            <w:tcW w:w="1925" w:type="dxa"/>
            <w:noWrap/>
            <w:hideMark/>
          </w:tcPr>
          <w:p w14:paraId="0088187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00_04</w:t>
            </w:r>
          </w:p>
        </w:tc>
        <w:tc>
          <w:tcPr>
            <w:tcW w:w="3320" w:type="dxa"/>
            <w:noWrap/>
            <w:hideMark/>
          </w:tcPr>
          <w:p w14:paraId="001FB7C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1.50e+06 (9.21e+05-2.08e+06)</w:t>
            </w:r>
          </w:p>
        </w:tc>
        <w:tc>
          <w:tcPr>
            <w:tcW w:w="1300" w:type="dxa"/>
            <w:noWrap/>
            <w:hideMark/>
          </w:tcPr>
          <w:p w14:paraId="5BD9C3E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5.6</w:t>
            </w:r>
          </w:p>
        </w:tc>
      </w:tr>
      <w:tr w:rsidR="003002F4" w:rsidRPr="003002F4" w14:paraId="2930240E" w14:textId="77777777" w:rsidTr="004E1F9D">
        <w:trPr>
          <w:trHeight w:val="360"/>
        </w:trPr>
        <w:tc>
          <w:tcPr>
            <w:tcW w:w="1925" w:type="dxa"/>
            <w:noWrap/>
            <w:hideMark/>
          </w:tcPr>
          <w:p w14:paraId="0CECE15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05_09</w:t>
            </w:r>
          </w:p>
        </w:tc>
        <w:tc>
          <w:tcPr>
            <w:tcW w:w="3320" w:type="dxa"/>
            <w:noWrap/>
            <w:hideMark/>
          </w:tcPr>
          <w:p w14:paraId="768E73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1.79e+06 (1.07e+06-2.49e+06)</w:t>
            </w:r>
          </w:p>
        </w:tc>
        <w:tc>
          <w:tcPr>
            <w:tcW w:w="1300" w:type="dxa"/>
            <w:noWrap/>
            <w:hideMark/>
          </w:tcPr>
          <w:p w14:paraId="51FB1A6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6.71</w:t>
            </w:r>
          </w:p>
        </w:tc>
      </w:tr>
      <w:tr w:rsidR="003002F4" w:rsidRPr="003002F4" w14:paraId="55D306F2" w14:textId="77777777" w:rsidTr="004E1F9D">
        <w:trPr>
          <w:trHeight w:val="360"/>
        </w:trPr>
        <w:tc>
          <w:tcPr>
            <w:tcW w:w="1925" w:type="dxa"/>
            <w:noWrap/>
            <w:hideMark/>
          </w:tcPr>
          <w:p w14:paraId="36E3E9A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10_19</w:t>
            </w:r>
          </w:p>
        </w:tc>
        <w:tc>
          <w:tcPr>
            <w:tcW w:w="3320" w:type="dxa"/>
            <w:noWrap/>
            <w:hideMark/>
          </w:tcPr>
          <w:p w14:paraId="6086965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4.15e+06 (2.46e+06-5.78e+06)</w:t>
            </w:r>
          </w:p>
        </w:tc>
        <w:tc>
          <w:tcPr>
            <w:tcW w:w="1300" w:type="dxa"/>
            <w:noWrap/>
            <w:hideMark/>
          </w:tcPr>
          <w:p w14:paraId="26423AB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15.55</w:t>
            </w:r>
          </w:p>
        </w:tc>
      </w:tr>
      <w:tr w:rsidR="003002F4" w:rsidRPr="003002F4" w14:paraId="7F56C4E9" w14:textId="77777777" w:rsidTr="004E1F9D">
        <w:trPr>
          <w:trHeight w:val="360"/>
        </w:trPr>
        <w:tc>
          <w:tcPr>
            <w:tcW w:w="1925" w:type="dxa"/>
            <w:noWrap/>
            <w:hideMark/>
          </w:tcPr>
          <w:p w14:paraId="1BBE5FE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20_29</w:t>
            </w:r>
          </w:p>
        </w:tc>
        <w:tc>
          <w:tcPr>
            <w:tcW w:w="3320" w:type="dxa"/>
            <w:noWrap/>
            <w:hideMark/>
          </w:tcPr>
          <w:p w14:paraId="717239FE"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3.53e+06 (2.41e+06-4.80e+06)</w:t>
            </w:r>
          </w:p>
        </w:tc>
        <w:tc>
          <w:tcPr>
            <w:tcW w:w="1300" w:type="dxa"/>
            <w:noWrap/>
            <w:hideMark/>
          </w:tcPr>
          <w:p w14:paraId="4627C8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13.22</w:t>
            </w:r>
          </w:p>
        </w:tc>
      </w:tr>
      <w:tr w:rsidR="003002F4" w:rsidRPr="003002F4" w14:paraId="02E5A78F" w14:textId="77777777" w:rsidTr="004E1F9D">
        <w:trPr>
          <w:trHeight w:val="360"/>
        </w:trPr>
        <w:tc>
          <w:tcPr>
            <w:tcW w:w="1925" w:type="dxa"/>
            <w:noWrap/>
            <w:hideMark/>
          </w:tcPr>
          <w:p w14:paraId="3ECD1C8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30_39</w:t>
            </w:r>
          </w:p>
        </w:tc>
        <w:tc>
          <w:tcPr>
            <w:tcW w:w="3320" w:type="dxa"/>
            <w:noWrap/>
            <w:hideMark/>
          </w:tcPr>
          <w:p w14:paraId="5DCC208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3.90e+06 (2.48e+06-5.26e+06)</w:t>
            </w:r>
          </w:p>
        </w:tc>
        <w:tc>
          <w:tcPr>
            <w:tcW w:w="1300" w:type="dxa"/>
            <w:noWrap/>
            <w:hideMark/>
          </w:tcPr>
          <w:p w14:paraId="7B0827A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14.62</w:t>
            </w:r>
          </w:p>
        </w:tc>
      </w:tr>
      <w:tr w:rsidR="003002F4" w:rsidRPr="003002F4" w14:paraId="6AA18416" w14:textId="77777777" w:rsidTr="004E1F9D">
        <w:trPr>
          <w:trHeight w:val="360"/>
        </w:trPr>
        <w:tc>
          <w:tcPr>
            <w:tcW w:w="1925" w:type="dxa"/>
            <w:noWrap/>
            <w:hideMark/>
          </w:tcPr>
          <w:p w14:paraId="3F59B87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40_49</w:t>
            </w:r>
          </w:p>
        </w:tc>
        <w:tc>
          <w:tcPr>
            <w:tcW w:w="3320" w:type="dxa"/>
            <w:noWrap/>
            <w:hideMark/>
          </w:tcPr>
          <w:p w14:paraId="7007A5A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4.74e+06 (2.81e+06-6.58e+06)</w:t>
            </w:r>
          </w:p>
        </w:tc>
        <w:tc>
          <w:tcPr>
            <w:tcW w:w="1300" w:type="dxa"/>
            <w:noWrap/>
            <w:hideMark/>
          </w:tcPr>
          <w:p w14:paraId="706B978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17.77</w:t>
            </w:r>
          </w:p>
        </w:tc>
      </w:tr>
      <w:tr w:rsidR="003002F4" w:rsidRPr="003002F4" w14:paraId="45887448" w14:textId="77777777" w:rsidTr="004E1F9D">
        <w:trPr>
          <w:trHeight w:val="360"/>
        </w:trPr>
        <w:tc>
          <w:tcPr>
            <w:tcW w:w="1925" w:type="dxa"/>
            <w:noWrap/>
            <w:hideMark/>
          </w:tcPr>
          <w:p w14:paraId="515543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50_59</w:t>
            </w:r>
          </w:p>
        </w:tc>
        <w:tc>
          <w:tcPr>
            <w:tcW w:w="3320" w:type="dxa"/>
            <w:noWrap/>
            <w:hideMark/>
          </w:tcPr>
          <w:p w14:paraId="4EF9CA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5.21e+06 (3.16e+06-7.08e+06)</w:t>
            </w:r>
          </w:p>
        </w:tc>
        <w:tc>
          <w:tcPr>
            <w:tcW w:w="1300" w:type="dxa"/>
            <w:noWrap/>
            <w:hideMark/>
          </w:tcPr>
          <w:p w14:paraId="5FEA95F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19.51</w:t>
            </w:r>
          </w:p>
        </w:tc>
      </w:tr>
      <w:tr w:rsidR="003002F4" w:rsidRPr="003002F4" w14:paraId="14118A97" w14:textId="77777777" w:rsidTr="004E1F9D">
        <w:trPr>
          <w:trHeight w:val="360"/>
        </w:trPr>
        <w:tc>
          <w:tcPr>
            <w:tcW w:w="1925" w:type="dxa"/>
            <w:noWrap/>
            <w:hideMark/>
          </w:tcPr>
          <w:p w14:paraId="1EE1CD8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60_69</w:t>
            </w:r>
          </w:p>
        </w:tc>
        <w:tc>
          <w:tcPr>
            <w:tcW w:w="3320" w:type="dxa"/>
            <w:noWrap/>
            <w:hideMark/>
          </w:tcPr>
          <w:p w14:paraId="579709B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1.88e+06 (1.29e+06-2.40e+06)</w:t>
            </w:r>
          </w:p>
        </w:tc>
        <w:tc>
          <w:tcPr>
            <w:tcW w:w="1300" w:type="dxa"/>
            <w:noWrap/>
            <w:hideMark/>
          </w:tcPr>
          <w:p w14:paraId="585D72F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7.03</w:t>
            </w:r>
          </w:p>
        </w:tc>
      </w:tr>
      <w:tr w:rsidR="003002F4" w:rsidRPr="003002F4" w14:paraId="183542A3" w14:textId="77777777" w:rsidTr="004E1F9D">
        <w:trPr>
          <w:trHeight w:val="360"/>
        </w:trPr>
        <w:tc>
          <w:tcPr>
            <w:tcW w:w="1925" w:type="dxa"/>
            <w:noWrap/>
            <w:hideMark/>
          </w:tcPr>
          <w:p w14:paraId="7FFE702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Region</w:t>
            </w:r>
          </w:p>
        </w:tc>
        <w:tc>
          <w:tcPr>
            <w:tcW w:w="3320" w:type="dxa"/>
            <w:noWrap/>
            <w:hideMark/>
          </w:tcPr>
          <w:p w14:paraId="5F22B727" w14:textId="77777777" w:rsidR="003002F4" w:rsidRPr="003002F4" w:rsidRDefault="003002F4" w:rsidP="00D004F5">
            <w:pPr>
              <w:rPr>
                <w:rFonts w:ascii="Calibri" w:eastAsia="Times New Roman" w:hAnsi="Calibri" w:cs="Calibri"/>
                <w:color w:val="000000"/>
              </w:rPr>
            </w:pPr>
          </w:p>
        </w:tc>
        <w:tc>
          <w:tcPr>
            <w:tcW w:w="1300" w:type="dxa"/>
            <w:noWrap/>
            <w:hideMark/>
          </w:tcPr>
          <w:p w14:paraId="51D94B94"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1CCEB9B0" w14:textId="77777777" w:rsidTr="004E1F9D">
        <w:trPr>
          <w:trHeight w:val="360"/>
        </w:trPr>
        <w:tc>
          <w:tcPr>
            <w:tcW w:w="1925" w:type="dxa"/>
            <w:noWrap/>
            <w:hideMark/>
          </w:tcPr>
          <w:p w14:paraId="4E4A20D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Midwest</w:t>
            </w:r>
          </w:p>
        </w:tc>
        <w:tc>
          <w:tcPr>
            <w:tcW w:w="3320" w:type="dxa"/>
            <w:noWrap/>
            <w:hideMark/>
          </w:tcPr>
          <w:p w14:paraId="0CDA7F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6.18e+06 (4.01e+06-8.95e+06)</w:t>
            </w:r>
          </w:p>
        </w:tc>
        <w:tc>
          <w:tcPr>
            <w:tcW w:w="1300" w:type="dxa"/>
            <w:noWrap/>
            <w:hideMark/>
          </w:tcPr>
          <w:p w14:paraId="355519E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23.14</w:t>
            </w:r>
          </w:p>
        </w:tc>
      </w:tr>
      <w:tr w:rsidR="003002F4" w:rsidRPr="003002F4" w14:paraId="60C6609E" w14:textId="77777777" w:rsidTr="004E1F9D">
        <w:trPr>
          <w:trHeight w:val="360"/>
        </w:trPr>
        <w:tc>
          <w:tcPr>
            <w:tcW w:w="1925" w:type="dxa"/>
            <w:noWrap/>
            <w:hideMark/>
          </w:tcPr>
          <w:p w14:paraId="41B64C7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Northeast</w:t>
            </w:r>
          </w:p>
        </w:tc>
        <w:tc>
          <w:tcPr>
            <w:tcW w:w="3320" w:type="dxa"/>
            <w:noWrap/>
            <w:hideMark/>
          </w:tcPr>
          <w:p w14:paraId="09A0153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4.92e+06 (2.65e+06-7.09e+06)</w:t>
            </w:r>
          </w:p>
        </w:tc>
        <w:tc>
          <w:tcPr>
            <w:tcW w:w="1300" w:type="dxa"/>
            <w:noWrap/>
            <w:hideMark/>
          </w:tcPr>
          <w:p w14:paraId="5D5A003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18.44</w:t>
            </w:r>
          </w:p>
        </w:tc>
      </w:tr>
      <w:tr w:rsidR="003002F4" w:rsidRPr="003002F4" w14:paraId="028B4E07" w14:textId="77777777" w:rsidTr="004E1F9D">
        <w:trPr>
          <w:trHeight w:val="360"/>
        </w:trPr>
        <w:tc>
          <w:tcPr>
            <w:tcW w:w="1925" w:type="dxa"/>
            <w:noWrap/>
            <w:hideMark/>
          </w:tcPr>
          <w:p w14:paraId="3575812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w:t>
            </w:r>
          </w:p>
        </w:tc>
        <w:tc>
          <w:tcPr>
            <w:tcW w:w="3320" w:type="dxa"/>
            <w:noWrap/>
            <w:hideMark/>
          </w:tcPr>
          <w:p w14:paraId="77E8F415"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1.03e+07 (6.78e+06-1.31e+07)</w:t>
            </w:r>
          </w:p>
        </w:tc>
        <w:tc>
          <w:tcPr>
            <w:tcW w:w="1300" w:type="dxa"/>
            <w:noWrap/>
            <w:hideMark/>
          </w:tcPr>
          <w:p w14:paraId="3EE8C2F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38.75</w:t>
            </w:r>
          </w:p>
        </w:tc>
      </w:tr>
      <w:tr w:rsidR="003002F4" w:rsidRPr="003002F4" w14:paraId="58307F78" w14:textId="77777777" w:rsidTr="004E1F9D">
        <w:trPr>
          <w:trHeight w:val="360"/>
        </w:trPr>
        <w:tc>
          <w:tcPr>
            <w:tcW w:w="1925" w:type="dxa"/>
            <w:noWrap/>
            <w:hideMark/>
          </w:tcPr>
          <w:p w14:paraId="353D180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w:t>
            </w:r>
          </w:p>
        </w:tc>
        <w:tc>
          <w:tcPr>
            <w:tcW w:w="3320" w:type="dxa"/>
            <w:noWrap/>
            <w:hideMark/>
          </w:tcPr>
          <w:p w14:paraId="03D02C01"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5.25e+06 (2.79e+06-7.69e+06)</w:t>
            </w:r>
          </w:p>
        </w:tc>
        <w:tc>
          <w:tcPr>
            <w:tcW w:w="1300" w:type="dxa"/>
            <w:noWrap/>
            <w:hideMark/>
          </w:tcPr>
          <w:p w14:paraId="6434C9D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19.68</w:t>
            </w:r>
          </w:p>
        </w:tc>
      </w:tr>
      <w:tr w:rsidR="003002F4" w:rsidRPr="003002F4" w14:paraId="1E880005" w14:textId="77777777" w:rsidTr="004E1F9D">
        <w:trPr>
          <w:trHeight w:val="360"/>
        </w:trPr>
        <w:tc>
          <w:tcPr>
            <w:tcW w:w="1925" w:type="dxa"/>
            <w:noWrap/>
            <w:hideMark/>
          </w:tcPr>
          <w:p w14:paraId="5796FF2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Subregion</w:t>
            </w:r>
          </w:p>
        </w:tc>
        <w:tc>
          <w:tcPr>
            <w:tcW w:w="3320" w:type="dxa"/>
            <w:noWrap/>
            <w:hideMark/>
          </w:tcPr>
          <w:p w14:paraId="56C8405B" w14:textId="77777777" w:rsidR="003002F4" w:rsidRPr="003002F4" w:rsidRDefault="003002F4" w:rsidP="00D004F5">
            <w:pPr>
              <w:rPr>
                <w:rFonts w:ascii="Calibri" w:eastAsia="Times New Roman" w:hAnsi="Calibri" w:cs="Calibri"/>
                <w:color w:val="000000"/>
              </w:rPr>
            </w:pPr>
          </w:p>
        </w:tc>
        <w:tc>
          <w:tcPr>
            <w:tcW w:w="1300" w:type="dxa"/>
            <w:noWrap/>
            <w:hideMark/>
          </w:tcPr>
          <w:p w14:paraId="5B59C92F" w14:textId="77777777" w:rsidR="003002F4" w:rsidRPr="003002F4" w:rsidRDefault="003002F4" w:rsidP="00D004F5">
            <w:pPr>
              <w:rPr>
                <w:rFonts w:ascii="Times New Roman" w:eastAsia="Times New Roman" w:hAnsi="Times New Roman" w:cs="Times New Roman"/>
                <w:sz w:val="20"/>
                <w:szCs w:val="20"/>
              </w:rPr>
            </w:pPr>
          </w:p>
        </w:tc>
      </w:tr>
      <w:tr w:rsidR="003002F4" w:rsidRPr="003002F4" w14:paraId="01FF9A98" w14:textId="77777777" w:rsidTr="004E1F9D">
        <w:trPr>
          <w:trHeight w:val="360"/>
        </w:trPr>
        <w:tc>
          <w:tcPr>
            <w:tcW w:w="1925" w:type="dxa"/>
            <w:noWrap/>
            <w:hideMark/>
          </w:tcPr>
          <w:p w14:paraId="6275818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North Central</w:t>
            </w:r>
          </w:p>
        </w:tc>
        <w:tc>
          <w:tcPr>
            <w:tcW w:w="3320" w:type="dxa"/>
            <w:noWrap/>
            <w:hideMark/>
          </w:tcPr>
          <w:p w14:paraId="50F6FD5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4.86e+06 (3.00e+06-7.30e+06)</w:t>
            </w:r>
          </w:p>
        </w:tc>
        <w:tc>
          <w:tcPr>
            <w:tcW w:w="1300" w:type="dxa"/>
            <w:noWrap/>
            <w:hideMark/>
          </w:tcPr>
          <w:p w14:paraId="2E6208F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18.21</w:t>
            </w:r>
          </w:p>
        </w:tc>
      </w:tr>
      <w:tr w:rsidR="003002F4" w:rsidRPr="003002F4" w14:paraId="0DBB9740" w14:textId="77777777" w:rsidTr="004E1F9D">
        <w:trPr>
          <w:trHeight w:val="360"/>
        </w:trPr>
        <w:tc>
          <w:tcPr>
            <w:tcW w:w="1925" w:type="dxa"/>
            <w:noWrap/>
            <w:hideMark/>
          </w:tcPr>
          <w:p w14:paraId="45DA740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East South Central</w:t>
            </w:r>
          </w:p>
        </w:tc>
        <w:tc>
          <w:tcPr>
            <w:tcW w:w="3320" w:type="dxa"/>
            <w:noWrap/>
            <w:hideMark/>
          </w:tcPr>
          <w:p w14:paraId="68A26DA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1.70e+06 (1.04e+06-2.10e+06)</w:t>
            </w:r>
          </w:p>
        </w:tc>
        <w:tc>
          <w:tcPr>
            <w:tcW w:w="1300" w:type="dxa"/>
            <w:noWrap/>
            <w:hideMark/>
          </w:tcPr>
          <w:p w14:paraId="3A55EEE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6.37</w:t>
            </w:r>
          </w:p>
        </w:tc>
      </w:tr>
      <w:tr w:rsidR="003002F4" w:rsidRPr="003002F4" w14:paraId="660B549E" w14:textId="77777777" w:rsidTr="004E1F9D">
        <w:trPr>
          <w:trHeight w:val="360"/>
        </w:trPr>
        <w:tc>
          <w:tcPr>
            <w:tcW w:w="1925" w:type="dxa"/>
            <w:noWrap/>
            <w:hideMark/>
          </w:tcPr>
          <w:p w14:paraId="70A6189C"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Middle Atlantic</w:t>
            </w:r>
          </w:p>
        </w:tc>
        <w:tc>
          <w:tcPr>
            <w:tcW w:w="3320" w:type="dxa"/>
            <w:noWrap/>
            <w:hideMark/>
          </w:tcPr>
          <w:p w14:paraId="2F0B18E0"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3.76e+06 (1.96e+06-5.69e+06)</w:t>
            </w:r>
          </w:p>
        </w:tc>
        <w:tc>
          <w:tcPr>
            <w:tcW w:w="1300" w:type="dxa"/>
            <w:noWrap/>
            <w:hideMark/>
          </w:tcPr>
          <w:p w14:paraId="57C61B1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14.08</w:t>
            </w:r>
          </w:p>
        </w:tc>
      </w:tr>
      <w:tr w:rsidR="003002F4" w:rsidRPr="003002F4" w14:paraId="7CE4B906" w14:textId="77777777" w:rsidTr="004E1F9D">
        <w:trPr>
          <w:trHeight w:val="360"/>
        </w:trPr>
        <w:tc>
          <w:tcPr>
            <w:tcW w:w="1925" w:type="dxa"/>
            <w:noWrap/>
            <w:hideMark/>
          </w:tcPr>
          <w:p w14:paraId="5BBA21DD"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Mountain West</w:t>
            </w:r>
          </w:p>
        </w:tc>
        <w:tc>
          <w:tcPr>
            <w:tcW w:w="3320" w:type="dxa"/>
            <w:noWrap/>
            <w:hideMark/>
          </w:tcPr>
          <w:p w14:paraId="0EB20DC7"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1.60e+06 (9.45e+05-2.24e+06)</w:t>
            </w:r>
          </w:p>
        </w:tc>
        <w:tc>
          <w:tcPr>
            <w:tcW w:w="1300" w:type="dxa"/>
            <w:noWrap/>
            <w:hideMark/>
          </w:tcPr>
          <w:p w14:paraId="5FC753B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6</w:t>
            </w:r>
          </w:p>
        </w:tc>
      </w:tr>
      <w:tr w:rsidR="003002F4" w:rsidRPr="003002F4" w14:paraId="27F23506" w14:textId="77777777" w:rsidTr="004E1F9D">
        <w:trPr>
          <w:trHeight w:val="360"/>
        </w:trPr>
        <w:tc>
          <w:tcPr>
            <w:tcW w:w="1925" w:type="dxa"/>
            <w:noWrap/>
            <w:hideMark/>
          </w:tcPr>
          <w:p w14:paraId="6D9B17E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New England</w:t>
            </w:r>
          </w:p>
        </w:tc>
        <w:tc>
          <w:tcPr>
            <w:tcW w:w="3320" w:type="dxa"/>
            <w:noWrap/>
            <w:hideMark/>
          </w:tcPr>
          <w:p w14:paraId="71F2164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1.16e+06 (6.47e+05-1.72e+06)</w:t>
            </w:r>
          </w:p>
        </w:tc>
        <w:tc>
          <w:tcPr>
            <w:tcW w:w="1300" w:type="dxa"/>
            <w:noWrap/>
            <w:hideMark/>
          </w:tcPr>
          <w:p w14:paraId="6F4E3FCB"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4.36</w:t>
            </w:r>
          </w:p>
        </w:tc>
      </w:tr>
      <w:tr w:rsidR="003002F4" w:rsidRPr="003002F4" w14:paraId="68B3C29D" w14:textId="77777777" w:rsidTr="004E1F9D">
        <w:trPr>
          <w:trHeight w:val="360"/>
        </w:trPr>
        <w:tc>
          <w:tcPr>
            <w:tcW w:w="1925" w:type="dxa"/>
            <w:noWrap/>
            <w:hideMark/>
          </w:tcPr>
          <w:p w14:paraId="11E8FEC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Pacific West</w:t>
            </w:r>
          </w:p>
        </w:tc>
        <w:tc>
          <w:tcPr>
            <w:tcW w:w="3320" w:type="dxa"/>
            <w:noWrap/>
            <w:hideMark/>
          </w:tcPr>
          <w:p w14:paraId="3282B25F"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3.65e+06 (1.85e+06-5.45e+06)</w:t>
            </w:r>
          </w:p>
        </w:tc>
        <w:tc>
          <w:tcPr>
            <w:tcW w:w="1300" w:type="dxa"/>
            <w:noWrap/>
            <w:hideMark/>
          </w:tcPr>
          <w:p w14:paraId="5B01A214"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13.68</w:t>
            </w:r>
          </w:p>
        </w:tc>
      </w:tr>
      <w:tr w:rsidR="003002F4" w:rsidRPr="003002F4" w14:paraId="3D078A20" w14:textId="77777777" w:rsidTr="004E1F9D">
        <w:trPr>
          <w:trHeight w:val="360"/>
        </w:trPr>
        <w:tc>
          <w:tcPr>
            <w:tcW w:w="1925" w:type="dxa"/>
            <w:noWrap/>
            <w:hideMark/>
          </w:tcPr>
          <w:p w14:paraId="533DE9B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South Atlantic</w:t>
            </w:r>
          </w:p>
        </w:tc>
        <w:tc>
          <w:tcPr>
            <w:tcW w:w="3320" w:type="dxa"/>
            <w:noWrap/>
            <w:hideMark/>
          </w:tcPr>
          <w:p w14:paraId="093BBB7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5.30e+06 (3.71e+06-6.44e+06)</w:t>
            </w:r>
          </w:p>
        </w:tc>
        <w:tc>
          <w:tcPr>
            <w:tcW w:w="1300" w:type="dxa"/>
            <w:noWrap/>
            <w:hideMark/>
          </w:tcPr>
          <w:p w14:paraId="5392AD19"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19.85</w:t>
            </w:r>
          </w:p>
        </w:tc>
      </w:tr>
      <w:tr w:rsidR="003002F4" w:rsidRPr="003002F4" w14:paraId="22AE00A2" w14:textId="77777777" w:rsidTr="004E1F9D">
        <w:trPr>
          <w:trHeight w:val="360"/>
        </w:trPr>
        <w:tc>
          <w:tcPr>
            <w:tcW w:w="1925" w:type="dxa"/>
            <w:noWrap/>
            <w:hideMark/>
          </w:tcPr>
          <w:p w14:paraId="654AB2A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West North Central</w:t>
            </w:r>
          </w:p>
        </w:tc>
        <w:tc>
          <w:tcPr>
            <w:tcW w:w="3320" w:type="dxa"/>
            <w:noWrap/>
            <w:hideMark/>
          </w:tcPr>
          <w:p w14:paraId="7DB3D5DA"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1.32e+06 (1.00e+06-1.73e+06)</w:t>
            </w:r>
          </w:p>
        </w:tc>
        <w:tc>
          <w:tcPr>
            <w:tcW w:w="1300" w:type="dxa"/>
            <w:noWrap/>
            <w:hideMark/>
          </w:tcPr>
          <w:p w14:paraId="772006B3"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4.93</w:t>
            </w:r>
          </w:p>
        </w:tc>
      </w:tr>
      <w:tr w:rsidR="003002F4" w:rsidRPr="003002F4" w14:paraId="0E07A21F" w14:textId="77777777" w:rsidTr="004E1F9D">
        <w:trPr>
          <w:trHeight w:val="360"/>
        </w:trPr>
        <w:tc>
          <w:tcPr>
            <w:tcW w:w="1925" w:type="dxa"/>
            <w:noWrap/>
            <w:hideMark/>
          </w:tcPr>
          <w:p w14:paraId="085B0738"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lastRenderedPageBreak/>
              <w:t>West South Central</w:t>
            </w:r>
          </w:p>
        </w:tc>
        <w:tc>
          <w:tcPr>
            <w:tcW w:w="3320" w:type="dxa"/>
            <w:noWrap/>
            <w:hideMark/>
          </w:tcPr>
          <w:p w14:paraId="2730A3F2"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3.34e+06 (2.03e+06-4.83e+06)</w:t>
            </w:r>
          </w:p>
        </w:tc>
        <w:tc>
          <w:tcPr>
            <w:tcW w:w="1300" w:type="dxa"/>
            <w:noWrap/>
            <w:hideMark/>
          </w:tcPr>
          <w:p w14:paraId="100E4206" w14:textId="77777777" w:rsidR="003002F4" w:rsidRPr="003002F4" w:rsidRDefault="003002F4" w:rsidP="00D004F5">
            <w:pPr>
              <w:rPr>
                <w:rFonts w:ascii="Calibri" w:eastAsia="Times New Roman" w:hAnsi="Calibri" w:cs="Calibri"/>
                <w:color w:val="000000"/>
              </w:rPr>
            </w:pPr>
            <w:r w:rsidRPr="003002F4">
              <w:rPr>
                <w:rFonts w:ascii="Calibri" w:eastAsia="Times New Roman" w:hAnsi="Calibri" w:cs="Calibri"/>
                <w:color w:val="000000"/>
              </w:rPr>
              <w:t>12.53</w:t>
            </w:r>
          </w:p>
        </w:tc>
      </w:tr>
    </w:tbl>
    <w:p w14:paraId="474987AF" w14:textId="77777777" w:rsidR="002F24E4" w:rsidRDefault="002F24E4">
      <w:pPr>
        <w:rPr>
          <w:b/>
          <w:bCs/>
        </w:rPr>
      </w:pPr>
    </w:p>
    <w:p w14:paraId="0FDFD5AB" w14:textId="77777777" w:rsidR="002F24E4" w:rsidRDefault="002F24E4"/>
    <w:p w14:paraId="487E38FB" w14:textId="77777777" w:rsidR="002F24E4" w:rsidRDefault="002F24E4"/>
    <w:p w14:paraId="5CB2A886" w14:textId="77777777" w:rsidR="002F24E4" w:rsidRDefault="002F24E4"/>
    <w:p w14:paraId="60099A5E" w14:textId="77777777" w:rsidR="002F24E4" w:rsidDel="00782D8D" w:rsidRDefault="002F24E4">
      <w:pPr>
        <w:rPr>
          <w:del w:id="359" w:author="Kline, Madeleine" w:date="2023-06-26T15:44:00Z"/>
        </w:rPr>
      </w:pPr>
    </w:p>
    <w:p w14:paraId="16603480" w14:textId="77777777" w:rsidR="002F24E4" w:rsidRDefault="002F24E4">
      <w:pPr>
        <w:rPr>
          <w:b/>
          <w:bCs/>
        </w:rPr>
      </w:pPr>
    </w:p>
    <w:p w14:paraId="5279AC62" w14:textId="77777777" w:rsidR="009C3F5E" w:rsidRDefault="009C3F5E" w:rsidP="009C3F5E">
      <w:pPr>
        <w:rPr>
          <w:b/>
          <w:bCs/>
        </w:rPr>
      </w:pPr>
      <w:r w:rsidRPr="0027617E">
        <w:rPr>
          <w:b/>
          <w:bCs/>
          <w:noProof/>
        </w:rPr>
        <w:drawing>
          <wp:inline distT="0" distB="0" distL="0" distR="0" wp14:anchorId="747FABA4" wp14:editId="60E8B075">
            <wp:extent cx="5943600" cy="4622165"/>
            <wp:effectExtent l="0" t="0" r="0" b="0"/>
            <wp:docPr id="418103885" name="Picture 418103885" descr="A picture containing screenshot, line&#10;&#10;Description automatically generated">
              <a:extLst xmlns:a="http://schemas.openxmlformats.org/drawingml/2006/main">
                <a:ext uri="{FF2B5EF4-FFF2-40B4-BE49-F238E27FC236}">
                  <a16:creationId xmlns:a16="http://schemas.microsoft.com/office/drawing/2014/main" id="{E51D199E-6BC2-6C35-1F23-11FFE59E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10;&#10;Description automatically generated">
                      <a:extLst>
                        <a:ext uri="{FF2B5EF4-FFF2-40B4-BE49-F238E27FC236}">
                          <a16:creationId xmlns:a16="http://schemas.microsoft.com/office/drawing/2014/main" id="{E51D199E-6BC2-6C35-1F23-11FFE59E1619}"/>
                        </a:ext>
                      </a:extLst>
                    </pic:cNvPr>
                    <pic:cNvPicPr>
                      <a:picLocks noChangeAspect="1"/>
                    </pic:cNvPicPr>
                  </pic:nvPicPr>
                  <pic:blipFill>
                    <a:blip r:embed="rId11"/>
                    <a:stretch>
                      <a:fillRect/>
                    </a:stretch>
                  </pic:blipFill>
                  <pic:spPr>
                    <a:xfrm>
                      <a:off x="0" y="0"/>
                      <a:ext cx="5943600" cy="4622165"/>
                    </a:xfrm>
                    <a:prstGeom prst="rect">
                      <a:avLst/>
                    </a:prstGeom>
                  </pic:spPr>
                </pic:pic>
              </a:graphicData>
            </a:graphic>
          </wp:inline>
        </w:drawing>
      </w:r>
    </w:p>
    <w:p w14:paraId="20D708F7" w14:textId="240AF31A" w:rsidR="009C3F5E" w:rsidRDefault="009C3F5E" w:rsidP="009C3F5E">
      <w:r>
        <w:rPr>
          <w:b/>
          <w:bCs/>
        </w:rPr>
        <w:t xml:space="preserve">Figure </w:t>
      </w:r>
      <w:r w:rsidR="000F598A">
        <w:rPr>
          <w:b/>
          <w:bCs/>
        </w:rPr>
        <w:t>1</w:t>
      </w:r>
      <w:r>
        <w:rPr>
          <w:b/>
          <w:bCs/>
        </w:rPr>
        <w:t xml:space="preserve">: </w:t>
      </w:r>
      <w:r w:rsidRPr="00E63A78">
        <w:rPr>
          <w:rPrChange w:id="360" w:author="Kline, Madeleine [2]" w:date="2023-06-26T17:41:00Z">
            <w:rPr>
              <w:b/>
              <w:bCs/>
            </w:rPr>
          </w:rPrChange>
        </w:rPr>
        <w:t>Visits patterns by region over the course of the year.</w:t>
      </w:r>
      <w:r>
        <w:rPr>
          <w:b/>
          <w:bCs/>
        </w:rPr>
        <w:t xml:space="preserve"> </w:t>
      </w:r>
      <w:r>
        <w:t xml:space="preserve">The average number of visits per 1000 </w:t>
      </w:r>
      <w:r w:rsidR="00601C73">
        <w:t>people</w:t>
      </w:r>
      <w:r>
        <w:t xml:space="preserve"> over the 9-year observation period for all age groups is plotted for each census region. Points represent individual year values. Shading represents the 95% confidence intervals depicting year-to-year variation.</w:t>
      </w:r>
    </w:p>
    <w:p w14:paraId="714C9F58" w14:textId="77777777" w:rsidR="009C3F5E" w:rsidRDefault="009C3F5E" w:rsidP="009C3F5E"/>
    <w:p w14:paraId="63EF0FD3" w14:textId="7884326C" w:rsidR="009C3F5E" w:rsidRDefault="00694180" w:rsidP="009C3F5E">
      <w:pPr>
        <w:rPr>
          <w:b/>
          <w:bCs/>
        </w:rPr>
      </w:pPr>
      <w:ins w:id="361" w:author="Kline, Madeleine" w:date="2023-06-15T11:51:00Z">
        <w:r w:rsidRPr="00694180">
          <w:rPr>
            <w:noProof/>
          </w:rPr>
          <w:lastRenderedPageBreak/>
          <w:t xml:space="preserve"> </w:t>
        </w:r>
        <w:r w:rsidRPr="00694180">
          <w:rPr>
            <w:b/>
            <w:bCs/>
            <w:noProof/>
          </w:rPr>
          <w:drawing>
            <wp:inline distT="0" distB="0" distL="0" distR="0" wp14:anchorId="688B9C4B" wp14:editId="3FD3DE21">
              <wp:extent cx="5943600" cy="4292600"/>
              <wp:effectExtent l="0" t="0" r="0" b="0"/>
              <wp:docPr id="17" name="Picture 16" descr="A map of the united states&#10;&#10;Description automatically generated">
                <a:extLst xmlns:a="http://schemas.openxmlformats.org/drawingml/2006/main">
                  <a:ext uri="{FF2B5EF4-FFF2-40B4-BE49-F238E27FC236}">
                    <a16:creationId xmlns:a16="http://schemas.microsoft.com/office/drawing/2014/main" id="{2BA914C7-70A3-D404-7B51-E6B83045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map of the united states&#10;&#10;Description automatically generated">
                        <a:extLst>
                          <a:ext uri="{FF2B5EF4-FFF2-40B4-BE49-F238E27FC236}">
                            <a16:creationId xmlns:a16="http://schemas.microsoft.com/office/drawing/2014/main" id="{2BA914C7-70A3-D404-7B51-E6B830450848}"/>
                          </a:ext>
                        </a:extLst>
                      </pic:cNvPr>
                      <pic:cNvPicPr>
                        <a:picLocks noChangeAspect="1"/>
                      </pic:cNvPicPr>
                    </pic:nvPicPr>
                    <pic:blipFill>
                      <a:blip r:embed="rId12"/>
                      <a:stretch>
                        <a:fillRect/>
                      </a:stretch>
                    </pic:blipFill>
                    <pic:spPr>
                      <a:xfrm>
                        <a:off x="0" y="0"/>
                        <a:ext cx="5943600" cy="4292600"/>
                      </a:xfrm>
                      <a:prstGeom prst="rect">
                        <a:avLst/>
                      </a:prstGeom>
                    </pic:spPr>
                  </pic:pic>
                </a:graphicData>
              </a:graphic>
            </wp:inline>
          </w:drawing>
        </w:r>
      </w:ins>
    </w:p>
    <w:p w14:paraId="653EEC17" w14:textId="77A7E803" w:rsidR="009C3F5E" w:rsidRPr="00F605F2" w:rsidDel="00E63A78" w:rsidRDefault="009C3F5E" w:rsidP="009C3F5E">
      <w:pPr>
        <w:rPr>
          <w:del w:id="362" w:author="Kline, Madeleine [2]" w:date="2023-06-26T17:41:00Z"/>
        </w:rPr>
      </w:pPr>
      <w:commentRangeStart w:id="363"/>
      <w:r>
        <w:rPr>
          <w:b/>
          <w:bCs/>
        </w:rPr>
        <w:t xml:space="preserve">Figure </w:t>
      </w:r>
      <w:r w:rsidR="000F598A">
        <w:rPr>
          <w:b/>
          <w:bCs/>
        </w:rPr>
        <w:t>2</w:t>
      </w:r>
      <w:r>
        <w:rPr>
          <w:b/>
          <w:bCs/>
        </w:rPr>
        <w:t xml:space="preserve">: </w:t>
      </w:r>
      <w:r w:rsidRPr="00E63A78">
        <w:rPr>
          <w:rPrChange w:id="364" w:author="Kline, Madeleine [2]" w:date="2023-06-26T17:41:00Z">
            <w:rPr>
              <w:b/>
              <w:bCs/>
            </w:rPr>
          </w:rPrChange>
        </w:rPr>
        <w:t xml:space="preserve">Phases </w:t>
      </w:r>
      <w:commentRangeEnd w:id="363"/>
      <w:r w:rsidR="00B83EC1">
        <w:rPr>
          <w:rStyle w:val="CommentReference"/>
        </w:rPr>
        <w:commentReference w:id="363"/>
      </w:r>
      <w:r w:rsidRPr="00E63A78">
        <w:rPr>
          <w:rPrChange w:id="365" w:author="Kline, Madeleine [2]" w:date="2023-06-26T17:41:00Z">
            <w:rPr>
              <w:b/>
              <w:bCs/>
            </w:rPr>
          </w:rPrChange>
        </w:rPr>
        <w:t xml:space="preserve">of US state trend </w:t>
      </w:r>
      <w:commentRangeStart w:id="366"/>
      <w:r w:rsidRPr="00E63A78">
        <w:rPr>
          <w:rPrChange w:id="367" w:author="Kline, Madeleine [2]" w:date="2023-06-26T17:41:00Z">
            <w:rPr>
              <w:b/>
              <w:bCs/>
            </w:rPr>
          </w:rPrChange>
        </w:rPr>
        <w:t xml:space="preserve">sinusoidal fits. </w:t>
      </w:r>
      <w:commentRangeEnd w:id="366"/>
      <w:r w:rsidR="002112CE" w:rsidRPr="00E63A78">
        <w:rPr>
          <w:rStyle w:val="CommentReference"/>
        </w:rPr>
        <w:commentReference w:id="366"/>
      </w:r>
    </w:p>
    <w:p w14:paraId="39F41169" w14:textId="771E9C95" w:rsidR="009C3F5E" w:rsidRPr="00F605F2" w:rsidRDefault="00EF718B" w:rsidP="009C3F5E">
      <w:r>
        <w:t xml:space="preserve">States are colored by </w:t>
      </w:r>
      <w:r w:rsidR="0008415E">
        <w:t>the</w:t>
      </w:r>
      <w:r>
        <w:t xml:space="preserve"> p</w:t>
      </w:r>
      <w:r w:rsidR="009C3F5E">
        <w:t xml:space="preserve">hases </w:t>
      </w:r>
      <w:r w:rsidR="0008415E">
        <w:t>of</w:t>
      </w:r>
      <w:r w:rsidR="009C3F5E">
        <w:t xml:space="preserve"> </w:t>
      </w:r>
      <w:r w:rsidR="0008415E">
        <w:t>the</w:t>
      </w:r>
      <w:r w:rsidR="009C3F5E">
        <w:t xml:space="preserve"> sinusoids fit to data from </w:t>
      </w:r>
      <w:r w:rsidR="00601C73">
        <w:t>people</w:t>
      </w:r>
      <w:r w:rsidR="009C3F5E">
        <w:t xml:space="preserve"> of all ages in </w:t>
      </w:r>
      <w:r w:rsidR="0008415E">
        <w:t>each state</w:t>
      </w:r>
      <w:r w:rsidR="009C3F5E">
        <w:t xml:space="preserve">. </w:t>
      </w:r>
      <w:r w:rsidR="00B34BFA">
        <w:t>Darker colors indicate earlier peaks, and lighter colors indicate later peaks.</w:t>
      </w:r>
      <w:r w:rsidR="000F2F07">
        <w:t xml:space="preserve"> 1 corresponds to January 1</w:t>
      </w:r>
      <w:proofErr w:type="gramStart"/>
      <w:r w:rsidR="000F2F07" w:rsidRPr="000F2F07">
        <w:rPr>
          <w:vertAlign w:val="superscript"/>
        </w:rPr>
        <w:t>st</w:t>
      </w:r>
      <w:r w:rsidR="000F2F07">
        <w:t xml:space="preserve"> ,</w:t>
      </w:r>
      <w:proofErr w:type="gramEnd"/>
      <w:r w:rsidR="000F2F07">
        <w:t xml:space="preserve"> 2 corresponds to February 1</w:t>
      </w:r>
      <w:r w:rsidR="000F2F07" w:rsidRPr="000F2F07">
        <w:rPr>
          <w:vertAlign w:val="superscript"/>
        </w:rPr>
        <w:t>st</w:t>
      </w:r>
      <w:r w:rsidR="000F2F07">
        <w:t xml:space="preserve"> </w:t>
      </w:r>
      <w:proofErr w:type="spellStart"/>
      <w:r w:rsidR="000F2F07">
        <w:t>etc</w:t>
      </w:r>
      <w:proofErr w:type="spellEnd"/>
      <w:r w:rsidR="000F2F07">
        <w:t>, with numbers &lt;1 representing December dates.</w:t>
      </w:r>
      <w:ins w:id="368" w:author="Kline, Madeleine" w:date="2023-06-26T15:57:00Z">
        <w:r w:rsidR="007902D6">
          <w:t xml:space="preserve"> S</w:t>
        </w:r>
      </w:ins>
      <w:ins w:id="369" w:author="Kline, Madeleine" w:date="2023-06-26T15:58:00Z">
        <w:r w:rsidR="007902D6">
          <w:t>ee corresponding gif in supplementary materials.</w:t>
        </w:r>
      </w:ins>
    </w:p>
    <w:p w14:paraId="7B6B7186" w14:textId="77777777" w:rsidR="009C3F5E" w:rsidRPr="0027617E" w:rsidRDefault="009C3F5E" w:rsidP="009C3F5E"/>
    <w:p w14:paraId="517BA764" w14:textId="77777777" w:rsidR="008860C4" w:rsidRDefault="008860C4">
      <w:pPr>
        <w:rPr>
          <w:b/>
          <w:bCs/>
        </w:rPr>
      </w:pPr>
    </w:p>
    <w:p w14:paraId="17261199" w14:textId="77777777" w:rsidR="00866181" w:rsidRDefault="00866181">
      <w:pPr>
        <w:rPr>
          <w:ins w:id="370" w:author="Kline, Madeleine" w:date="2023-06-26T15:43:00Z"/>
          <w:b/>
          <w:bCs/>
        </w:rPr>
      </w:pPr>
    </w:p>
    <w:p w14:paraId="4F3E9D4E" w14:textId="77777777" w:rsidR="00782D8D" w:rsidRDefault="00782D8D">
      <w:pPr>
        <w:rPr>
          <w:ins w:id="371" w:author="Kline, Madeleine" w:date="2023-06-26T15:43:00Z"/>
          <w:b/>
          <w:bCs/>
        </w:rPr>
      </w:pPr>
    </w:p>
    <w:p w14:paraId="256242E9" w14:textId="77777777" w:rsidR="00782D8D" w:rsidRDefault="00782D8D">
      <w:pPr>
        <w:rPr>
          <w:ins w:id="372" w:author="Kline, Madeleine" w:date="2023-06-26T15:43:00Z"/>
          <w:b/>
          <w:bCs/>
        </w:rPr>
      </w:pPr>
    </w:p>
    <w:p w14:paraId="3AB01637" w14:textId="77777777" w:rsidR="00782D8D" w:rsidRDefault="00782D8D">
      <w:pPr>
        <w:rPr>
          <w:ins w:id="373" w:author="Kline, Madeleine" w:date="2023-06-26T15:43:00Z"/>
          <w:b/>
          <w:bCs/>
        </w:rPr>
      </w:pPr>
    </w:p>
    <w:p w14:paraId="4E42BFAE" w14:textId="77777777" w:rsidR="00782D8D" w:rsidRDefault="00782D8D">
      <w:pPr>
        <w:rPr>
          <w:ins w:id="374" w:author="Kline, Madeleine" w:date="2023-06-26T15:43:00Z"/>
          <w:b/>
          <w:bCs/>
        </w:rPr>
      </w:pPr>
    </w:p>
    <w:p w14:paraId="15F6BB49" w14:textId="77777777" w:rsidR="00782D8D" w:rsidRDefault="00782D8D">
      <w:pPr>
        <w:rPr>
          <w:ins w:id="375" w:author="Kline, Madeleine" w:date="2023-06-26T15:43:00Z"/>
          <w:b/>
          <w:bCs/>
        </w:rPr>
      </w:pPr>
    </w:p>
    <w:p w14:paraId="0987C978" w14:textId="77777777" w:rsidR="00782D8D" w:rsidRDefault="00782D8D">
      <w:pPr>
        <w:rPr>
          <w:ins w:id="376" w:author="Kline, Madeleine" w:date="2023-06-26T15:43:00Z"/>
          <w:b/>
          <w:bCs/>
        </w:rPr>
      </w:pPr>
    </w:p>
    <w:p w14:paraId="5AEF6EF3" w14:textId="77777777" w:rsidR="00782D8D" w:rsidRDefault="00782D8D">
      <w:pPr>
        <w:rPr>
          <w:ins w:id="377" w:author="Kline, Madeleine" w:date="2023-06-26T15:43:00Z"/>
          <w:b/>
          <w:bCs/>
        </w:rPr>
      </w:pPr>
    </w:p>
    <w:p w14:paraId="465426E0" w14:textId="77777777" w:rsidR="00782D8D" w:rsidRDefault="00782D8D">
      <w:pPr>
        <w:rPr>
          <w:ins w:id="378" w:author="Kline, Madeleine" w:date="2023-06-26T15:43:00Z"/>
          <w:b/>
          <w:bCs/>
        </w:rPr>
      </w:pPr>
    </w:p>
    <w:p w14:paraId="02A9BFAC" w14:textId="77777777" w:rsidR="00782D8D" w:rsidRDefault="00782D8D">
      <w:pPr>
        <w:rPr>
          <w:ins w:id="379" w:author="Kline, Madeleine" w:date="2023-06-26T15:43:00Z"/>
          <w:b/>
          <w:bCs/>
        </w:rPr>
      </w:pPr>
    </w:p>
    <w:p w14:paraId="11437729" w14:textId="77777777" w:rsidR="00782D8D" w:rsidRDefault="00782D8D">
      <w:pPr>
        <w:rPr>
          <w:b/>
          <w:bCs/>
        </w:rPr>
      </w:pPr>
    </w:p>
    <w:p w14:paraId="3AB54053" w14:textId="77777777" w:rsidR="00866181" w:rsidRDefault="00866181">
      <w:pPr>
        <w:rPr>
          <w:b/>
          <w:bCs/>
        </w:rPr>
      </w:pPr>
    </w:p>
    <w:p w14:paraId="5B68F6B9" w14:textId="77777777" w:rsidR="00866181" w:rsidDel="00782D8D" w:rsidRDefault="00866181">
      <w:pPr>
        <w:rPr>
          <w:del w:id="380" w:author="Kline, Madeleine" w:date="2023-06-26T15:44:00Z"/>
          <w:b/>
          <w:bCs/>
        </w:rPr>
      </w:pPr>
    </w:p>
    <w:p w14:paraId="6540BD06" w14:textId="77777777" w:rsidR="00782D8D" w:rsidRDefault="00782D8D">
      <w:pPr>
        <w:rPr>
          <w:ins w:id="381" w:author="Kline, Madeleine" w:date="2023-06-26T15:44:00Z"/>
          <w:b/>
          <w:bCs/>
        </w:rPr>
      </w:pPr>
    </w:p>
    <w:p w14:paraId="008A457E" w14:textId="1A103899" w:rsidR="00782D8D" w:rsidRDefault="00782D8D">
      <w:pPr>
        <w:rPr>
          <w:ins w:id="382" w:author="Kline, Madeleine" w:date="2023-06-26T15:44:00Z"/>
          <w:b/>
          <w:bCs/>
        </w:rPr>
      </w:pPr>
      <w:ins w:id="383" w:author="Kline, Madeleine" w:date="2023-06-26T15:44:00Z">
        <w:r>
          <w:rPr>
            <w:b/>
            <w:bCs/>
            <w:noProof/>
          </w:rPr>
          <w:drawing>
            <wp:inline distT="0" distB="0" distL="0" distR="0" wp14:anchorId="7B57F2FC" wp14:editId="69B3506A">
              <wp:extent cx="5943600" cy="4622800"/>
              <wp:effectExtent l="0" t="0" r="0" b="0"/>
              <wp:docPr id="4611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0513" name="Picture 461190513"/>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378AD314" w14:textId="22F2254A" w:rsidR="00782D8D" w:rsidRPr="00782D8D" w:rsidRDefault="00782D8D">
      <w:pPr>
        <w:rPr>
          <w:ins w:id="384" w:author="Kline, Madeleine" w:date="2023-06-26T15:44:00Z"/>
          <w:rPrChange w:id="385" w:author="Kline, Madeleine" w:date="2023-06-26T15:48:00Z">
            <w:rPr>
              <w:ins w:id="386" w:author="Kline, Madeleine" w:date="2023-06-26T15:44:00Z"/>
              <w:b/>
              <w:bCs/>
            </w:rPr>
          </w:rPrChange>
        </w:rPr>
      </w:pPr>
      <w:ins w:id="387" w:author="Kline, Madeleine" w:date="2023-06-26T15:48:00Z">
        <w:r>
          <w:rPr>
            <w:b/>
            <w:bCs/>
          </w:rPr>
          <w:t>Figure 3</w:t>
        </w:r>
        <w:r>
          <w:t xml:space="preserve">: Relationship between subregion school start date and </w:t>
        </w:r>
      </w:ins>
      <w:ins w:id="388" w:author="Kline, Madeleine" w:date="2023-06-26T15:53:00Z">
        <w:r w:rsidR="00DC755A">
          <w:t>GAS pharyngitis sinusoid</w:t>
        </w:r>
      </w:ins>
      <w:ins w:id="389" w:author="Kline, Madeleine" w:date="2023-06-26T15:54:00Z">
        <w:r w:rsidR="00DC755A">
          <w:t xml:space="preserve">al trend. Average school start date is plotted on the x-axis and sinusoid trough date, which represents the point in the year with the lowest number of GAS pharyngitis visits and is offset 6 months from the peak in visits, is plotted on the y-axis. </w:t>
        </w:r>
      </w:ins>
      <w:ins w:id="390" w:author="Kline, Madeleine" w:date="2023-06-26T15:55:00Z">
        <w:r w:rsidR="00DC755A">
          <w:t xml:space="preserve">The dashed line represents a linear trend line with shading showing the 95% confidence interval of the linear model. </w:t>
        </w:r>
      </w:ins>
      <w:ins w:id="391" w:author="Kline, Madeleine" w:date="2023-06-26T15:56:00Z">
        <w:r w:rsidR="00DC755A">
          <w:t xml:space="preserve">Pearson’s correlation is 0.93. </w:t>
        </w:r>
      </w:ins>
      <w:ins w:id="392" w:author="Kline, Madeleine" w:date="2023-06-26T15:55:00Z">
        <w:r w:rsidR="00DC755A">
          <w:t xml:space="preserve">The solid line represents a line with a slope of 1, showing what the trend would be if it were the case that starting </w:t>
        </w:r>
      </w:ins>
      <w:ins w:id="393" w:author="Kline, Madeleine" w:date="2023-06-26T15:56:00Z">
        <w:r w:rsidR="00DC755A">
          <w:t xml:space="preserve">school 1 day earlier correlated to a sinusoid trough 1 day earlier. </w:t>
        </w:r>
      </w:ins>
    </w:p>
    <w:p w14:paraId="39D87CB5" w14:textId="77777777" w:rsidR="00782D8D" w:rsidRDefault="00782D8D">
      <w:pPr>
        <w:rPr>
          <w:ins w:id="394" w:author="Kline, Madeleine" w:date="2023-06-26T15:44:00Z"/>
          <w:b/>
          <w:bCs/>
        </w:rPr>
      </w:pPr>
    </w:p>
    <w:p w14:paraId="2DF6452D" w14:textId="77777777" w:rsidR="00782D8D" w:rsidRDefault="00782D8D">
      <w:pPr>
        <w:rPr>
          <w:ins w:id="395" w:author="Kline, Madeleine" w:date="2023-06-26T15:44:00Z"/>
          <w:b/>
          <w:bCs/>
        </w:rPr>
      </w:pPr>
    </w:p>
    <w:p w14:paraId="735AE639" w14:textId="77777777" w:rsidR="00782D8D" w:rsidRDefault="00782D8D">
      <w:pPr>
        <w:rPr>
          <w:ins w:id="396" w:author="Kline, Madeleine" w:date="2023-06-26T15:44:00Z"/>
          <w:b/>
          <w:bCs/>
        </w:rPr>
      </w:pPr>
    </w:p>
    <w:p w14:paraId="782D2B88" w14:textId="77777777" w:rsidR="00782D8D" w:rsidRDefault="00782D8D">
      <w:pPr>
        <w:rPr>
          <w:ins w:id="397" w:author="Kline, Madeleine" w:date="2023-06-26T15:44:00Z"/>
          <w:b/>
          <w:bCs/>
        </w:rPr>
      </w:pPr>
    </w:p>
    <w:p w14:paraId="24B5DDA5" w14:textId="77777777" w:rsidR="00782D8D" w:rsidRDefault="00782D8D">
      <w:pPr>
        <w:rPr>
          <w:ins w:id="398" w:author="Kline, Madeleine" w:date="2023-06-26T15:44:00Z"/>
          <w:b/>
          <w:bCs/>
        </w:rPr>
      </w:pPr>
    </w:p>
    <w:p w14:paraId="47D0B47D" w14:textId="77777777" w:rsidR="00782D8D" w:rsidRDefault="00782D8D">
      <w:pPr>
        <w:rPr>
          <w:ins w:id="399" w:author="Kline, Madeleine" w:date="2023-06-26T15:44:00Z"/>
          <w:b/>
          <w:bCs/>
        </w:rPr>
      </w:pPr>
    </w:p>
    <w:p w14:paraId="1EA6F87C" w14:textId="77777777" w:rsidR="00782D8D" w:rsidRDefault="00782D8D">
      <w:pPr>
        <w:rPr>
          <w:ins w:id="400" w:author="Kline, Madeleine" w:date="2023-06-26T15:44:00Z"/>
          <w:b/>
          <w:bCs/>
        </w:rPr>
      </w:pPr>
    </w:p>
    <w:p w14:paraId="47880A6F" w14:textId="77777777" w:rsidR="00782D8D" w:rsidRDefault="00782D8D">
      <w:pPr>
        <w:rPr>
          <w:ins w:id="401" w:author="Kline, Madeleine" w:date="2023-06-26T15:44:00Z"/>
          <w:b/>
          <w:bCs/>
        </w:rPr>
      </w:pPr>
    </w:p>
    <w:p w14:paraId="476C625D" w14:textId="77777777" w:rsidR="00782D8D" w:rsidRDefault="00782D8D">
      <w:pPr>
        <w:rPr>
          <w:ins w:id="402" w:author="Kline, Madeleine" w:date="2023-06-26T15:44:00Z"/>
          <w:b/>
          <w:bCs/>
        </w:rPr>
      </w:pPr>
    </w:p>
    <w:p w14:paraId="66B0828E" w14:textId="77777777" w:rsidR="00782D8D" w:rsidRDefault="00782D8D">
      <w:pPr>
        <w:rPr>
          <w:ins w:id="403" w:author="Kline, Madeleine" w:date="2023-06-26T15:44:00Z"/>
          <w:b/>
          <w:bCs/>
        </w:rPr>
      </w:pPr>
    </w:p>
    <w:p w14:paraId="578A64CA" w14:textId="77777777" w:rsidR="00782D8D" w:rsidDel="00DC755A" w:rsidRDefault="00782D8D">
      <w:pPr>
        <w:rPr>
          <w:del w:id="404" w:author="Kline, Madeleine" w:date="2023-06-26T15:57:00Z"/>
          <w:b/>
          <w:bCs/>
        </w:rPr>
      </w:pPr>
    </w:p>
    <w:p w14:paraId="0DB75A92" w14:textId="77777777" w:rsidR="00866181" w:rsidDel="00DC755A" w:rsidRDefault="00866181">
      <w:pPr>
        <w:rPr>
          <w:del w:id="405" w:author="Kline, Madeleine" w:date="2023-06-26T15:57:00Z"/>
          <w:b/>
          <w:bCs/>
        </w:rPr>
      </w:pPr>
    </w:p>
    <w:p w14:paraId="625D789F" w14:textId="77777777" w:rsidR="00866181" w:rsidDel="00DC755A" w:rsidRDefault="00866181">
      <w:pPr>
        <w:rPr>
          <w:del w:id="406" w:author="Kline, Madeleine" w:date="2023-06-26T15:57:00Z"/>
          <w:b/>
          <w:bCs/>
        </w:rPr>
      </w:pPr>
    </w:p>
    <w:p w14:paraId="312813B3" w14:textId="77777777" w:rsidR="00866181" w:rsidDel="00DC755A" w:rsidRDefault="00866181">
      <w:pPr>
        <w:rPr>
          <w:del w:id="407" w:author="Kline, Madeleine" w:date="2023-06-26T15:57:00Z"/>
          <w:b/>
          <w:bCs/>
        </w:rPr>
      </w:pPr>
    </w:p>
    <w:p w14:paraId="37867E5B" w14:textId="77777777" w:rsidR="00866181" w:rsidDel="00DC755A" w:rsidRDefault="00866181">
      <w:pPr>
        <w:rPr>
          <w:del w:id="408" w:author="Kline, Madeleine" w:date="2023-06-26T15:57:00Z"/>
          <w:b/>
          <w:bCs/>
        </w:rPr>
      </w:pPr>
    </w:p>
    <w:p w14:paraId="4C0C5E29" w14:textId="77777777" w:rsidR="00866181" w:rsidDel="00DC755A" w:rsidRDefault="00866181">
      <w:pPr>
        <w:rPr>
          <w:del w:id="409" w:author="Kline, Madeleine" w:date="2023-06-26T15:57:00Z"/>
          <w:b/>
          <w:bCs/>
        </w:rPr>
      </w:pPr>
    </w:p>
    <w:p w14:paraId="77BEAE07" w14:textId="77777777" w:rsidR="004E1F9D" w:rsidRDefault="004E1F9D">
      <w:pPr>
        <w:rPr>
          <w:b/>
          <w:bCs/>
        </w:rPr>
      </w:pPr>
    </w:p>
    <w:p w14:paraId="03D535F9" w14:textId="6AE59779" w:rsidR="009C3F5E" w:rsidRDefault="009C3F5E" w:rsidP="009C3F5E">
      <w:pPr>
        <w:rPr>
          <w:b/>
          <w:bCs/>
        </w:rPr>
      </w:pPr>
      <w:r>
        <w:rPr>
          <w:b/>
          <w:bCs/>
        </w:rPr>
        <w:t>REFERENCES</w:t>
      </w:r>
    </w:p>
    <w:p w14:paraId="72F1A5DA" w14:textId="77777777" w:rsidR="00E11094" w:rsidRPr="00E11094" w:rsidRDefault="009C3F5E" w:rsidP="00E11094">
      <w:pPr>
        <w:pStyle w:val="Bibliography"/>
        <w:rPr>
          <w:rFonts w:ascii="Calibri" w:cs="Calibri"/>
        </w:rPr>
      </w:pPr>
      <w:r>
        <w:rPr>
          <w:b/>
          <w:bCs/>
        </w:rPr>
        <w:fldChar w:fldCharType="begin"/>
      </w:r>
      <w:r w:rsidR="002C1B49">
        <w:rPr>
          <w:b/>
          <w:bCs/>
        </w:rPr>
        <w:instrText xml:space="preserve"> ADDIN ZOTERO_BIBL {"uncited":[],"omitted":[],"custom":[]} CSL_BIBLIOGRAPHY </w:instrText>
      </w:r>
      <w:r>
        <w:rPr>
          <w:b/>
          <w:bCs/>
        </w:rPr>
        <w:fldChar w:fldCharType="separate"/>
      </w:r>
      <w:r w:rsidR="00E11094" w:rsidRPr="00E11094">
        <w:rPr>
          <w:rFonts w:ascii="Calibri" w:cs="Calibri"/>
        </w:rPr>
        <w:t>1.</w:t>
      </w:r>
      <w:r w:rsidR="00E11094" w:rsidRPr="00E11094">
        <w:rPr>
          <w:rFonts w:ascii="Calibri" w:cs="Calibri"/>
        </w:rPr>
        <w:tab/>
      </w:r>
      <w:proofErr w:type="spellStart"/>
      <w:r w:rsidR="00E11094" w:rsidRPr="00E11094">
        <w:rPr>
          <w:rFonts w:ascii="Calibri" w:cs="Calibri"/>
        </w:rPr>
        <w:t>Lewnard</w:t>
      </w:r>
      <w:proofErr w:type="spellEnd"/>
      <w:r w:rsidR="00E11094" w:rsidRPr="00E11094">
        <w:rPr>
          <w:rFonts w:ascii="Calibri" w:cs="Calibri"/>
        </w:rPr>
        <w:t>, J.A., King, L.M., Fleming-Dutra, K.E., Link-</w:t>
      </w:r>
      <w:proofErr w:type="spellStart"/>
      <w:r w:rsidR="00E11094" w:rsidRPr="00E11094">
        <w:rPr>
          <w:rFonts w:ascii="Calibri" w:cs="Calibri"/>
        </w:rPr>
        <w:t>Gelles</w:t>
      </w:r>
      <w:proofErr w:type="spellEnd"/>
      <w:r w:rsidR="00E11094" w:rsidRPr="00E11094">
        <w:rPr>
          <w:rFonts w:ascii="Calibri" w:cs="Calibri"/>
        </w:rPr>
        <w:t xml:space="preserve">, R., and Van </w:t>
      </w:r>
      <w:proofErr w:type="spellStart"/>
      <w:r w:rsidR="00E11094" w:rsidRPr="00E11094">
        <w:rPr>
          <w:rFonts w:ascii="Calibri" w:cs="Calibri"/>
        </w:rPr>
        <w:t>Beneden</w:t>
      </w:r>
      <w:proofErr w:type="spellEnd"/>
      <w:r w:rsidR="00E11094" w:rsidRPr="00E11094">
        <w:rPr>
          <w:rFonts w:ascii="Calibri" w:cs="Calibri"/>
        </w:rPr>
        <w:t xml:space="preserve">, C.A. (2021). Incidence of Pharyngitis, Sinusitis, Acute Otitis Media, and Outpatient Antibiotic Prescribing Preventable by Vaccination Against Group A Streptococcus in the United States. Clinical Infectious Diseases </w:t>
      </w:r>
      <w:r w:rsidR="00E11094" w:rsidRPr="00E11094">
        <w:rPr>
          <w:rFonts w:ascii="Calibri" w:cs="Calibri"/>
          <w:i/>
          <w:iCs/>
        </w:rPr>
        <w:t>73</w:t>
      </w:r>
      <w:r w:rsidR="00E11094" w:rsidRPr="00E11094">
        <w:rPr>
          <w:rFonts w:ascii="Calibri" w:cs="Calibri"/>
        </w:rPr>
        <w:t>, e47–e58. 10.1093/</w:t>
      </w:r>
      <w:proofErr w:type="spellStart"/>
      <w:r w:rsidR="00E11094" w:rsidRPr="00E11094">
        <w:rPr>
          <w:rFonts w:ascii="Calibri" w:cs="Calibri"/>
        </w:rPr>
        <w:t>cid</w:t>
      </w:r>
      <w:proofErr w:type="spellEnd"/>
      <w:r w:rsidR="00E11094" w:rsidRPr="00E11094">
        <w:rPr>
          <w:rFonts w:ascii="Calibri" w:cs="Calibri"/>
        </w:rPr>
        <w:t>/ciaa529.</w:t>
      </w:r>
    </w:p>
    <w:p w14:paraId="3B7495CE" w14:textId="77777777" w:rsidR="00E11094" w:rsidRPr="00E11094" w:rsidRDefault="00E11094" w:rsidP="00E11094">
      <w:pPr>
        <w:pStyle w:val="Bibliography"/>
        <w:rPr>
          <w:rFonts w:ascii="Calibri" w:cs="Calibri"/>
        </w:rPr>
      </w:pPr>
      <w:r w:rsidRPr="00E11094">
        <w:rPr>
          <w:rFonts w:ascii="Calibri" w:cs="Calibri"/>
        </w:rPr>
        <w:t>2.</w:t>
      </w:r>
      <w:r w:rsidRPr="00E11094">
        <w:rPr>
          <w:rFonts w:ascii="Calibri" w:cs="Calibri"/>
        </w:rPr>
        <w:tab/>
        <w:t xml:space="preserve">Pharyngitis (Strep Throat): Information </w:t>
      </w:r>
      <w:proofErr w:type="gramStart"/>
      <w:r w:rsidRPr="00E11094">
        <w:rPr>
          <w:rFonts w:ascii="Calibri" w:cs="Calibri"/>
        </w:rPr>
        <w:t>For</w:t>
      </w:r>
      <w:proofErr w:type="gramEnd"/>
      <w:r w:rsidRPr="00E11094">
        <w:rPr>
          <w:rFonts w:ascii="Calibri" w:cs="Calibri"/>
        </w:rPr>
        <w:t xml:space="preserve"> Clinicians | CDC (2023). https://www.cdc.gov/groupastrep/diseases-hcp/strep-throat.html.</w:t>
      </w:r>
    </w:p>
    <w:p w14:paraId="02A3D230" w14:textId="77777777" w:rsidR="00E11094" w:rsidRPr="00E11094" w:rsidRDefault="00E11094" w:rsidP="00E11094">
      <w:pPr>
        <w:pStyle w:val="Bibliography"/>
        <w:rPr>
          <w:rFonts w:ascii="Calibri" w:cs="Calibri"/>
        </w:rPr>
      </w:pPr>
      <w:r w:rsidRPr="00E11094">
        <w:rPr>
          <w:rFonts w:ascii="Calibri" w:cs="Calibri"/>
        </w:rPr>
        <w:t>3.</w:t>
      </w:r>
      <w:r w:rsidRPr="00E11094">
        <w:rPr>
          <w:rFonts w:ascii="Calibri" w:cs="Calibri"/>
        </w:rPr>
        <w:tab/>
        <w:t xml:space="preserve">Shulman, S.T., </w:t>
      </w:r>
      <w:proofErr w:type="spellStart"/>
      <w:r w:rsidRPr="00E11094">
        <w:rPr>
          <w:rFonts w:ascii="Calibri" w:cs="Calibri"/>
        </w:rPr>
        <w:t>Bisno</w:t>
      </w:r>
      <w:proofErr w:type="spellEnd"/>
      <w:r w:rsidRPr="00E11094">
        <w:rPr>
          <w:rFonts w:ascii="Calibri" w:cs="Calibri"/>
        </w:rPr>
        <w:t xml:space="preserve">, A.L., Clegg, H.W., Gerber, M.A., Kaplan, E.L., Lee, G., Martin, J.M., and Van </w:t>
      </w:r>
      <w:proofErr w:type="spellStart"/>
      <w:r w:rsidRPr="00E11094">
        <w:rPr>
          <w:rFonts w:ascii="Calibri" w:cs="Calibri"/>
        </w:rPr>
        <w:t>Beneden</w:t>
      </w:r>
      <w:proofErr w:type="spellEnd"/>
      <w:r w:rsidRPr="00E11094">
        <w:rPr>
          <w:rFonts w:ascii="Calibri" w:cs="Calibri"/>
        </w:rPr>
        <w:t xml:space="preserve">, C. (2012). Clinical Practice Guideline for the Diagnosis and Management of Group </w:t>
      </w:r>
      <w:proofErr w:type="gramStart"/>
      <w:r w:rsidRPr="00E11094">
        <w:rPr>
          <w:rFonts w:ascii="Calibri" w:cs="Calibri"/>
        </w:rPr>
        <w:t>A</w:t>
      </w:r>
      <w:proofErr w:type="gramEnd"/>
      <w:r w:rsidRPr="00E11094">
        <w:rPr>
          <w:rFonts w:ascii="Calibri" w:cs="Calibri"/>
        </w:rPr>
        <w:t xml:space="preserve"> Streptococcal Pharyngitis: 2012 Update by the Infectious Diseases Society of America. Clinical Infectious Diseases </w:t>
      </w:r>
      <w:r w:rsidRPr="00E11094">
        <w:rPr>
          <w:rFonts w:ascii="Calibri" w:cs="Calibri"/>
          <w:i/>
          <w:iCs/>
        </w:rPr>
        <w:t>55</w:t>
      </w:r>
      <w:r w:rsidRPr="00E11094">
        <w:rPr>
          <w:rFonts w:ascii="Calibri" w:cs="Calibri"/>
        </w:rPr>
        <w:t>, e86–e102. 10.1093/</w:t>
      </w:r>
      <w:proofErr w:type="spellStart"/>
      <w:r w:rsidRPr="00E11094">
        <w:rPr>
          <w:rFonts w:ascii="Calibri" w:cs="Calibri"/>
        </w:rPr>
        <w:t>cid</w:t>
      </w:r>
      <w:proofErr w:type="spellEnd"/>
      <w:r w:rsidRPr="00E11094">
        <w:rPr>
          <w:rFonts w:ascii="Calibri" w:cs="Calibri"/>
        </w:rPr>
        <w:t>/cis629.</w:t>
      </w:r>
    </w:p>
    <w:p w14:paraId="61C32073" w14:textId="77777777" w:rsidR="00E11094" w:rsidRPr="00E11094" w:rsidRDefault="00E11094" w:rsidP="00E11094">
      <w:pPr>
        <w:pStyle w:val="Bibliography"/>
        <w:rPr>
          <w:rFonts w:ascii="Calibri" w:cs="Calibri"/>
        </w:rPr>
      </w:pPr>
      <w:r w:rsidRPr="00E11094">
        <w:rPr>
          <w:rFonts w:ascii="Calibri" w:cs="Calibri"/>
        </w:rPr>
        <w:t>4.</w:t>
      </w:r>
      <w:r w:rsidRPr="00E11094">
        <w:rPr>
          <w:rFonts w:ascii="Calibri" w:cs="Calibri"/>
        </w:rPr>
        <w:tab/>
        <w:t>Streptococcus Disease, Invasive, Group A (GAS) (Streptococcus pyogenes) 1995 Case Definition | CDC (2022). https://ndc.services.cdc.gov/case-definitions/streptococcus-disease-invasive-group-a-1995/.</w:t>
      </w:r>
    </w:p>
    <w:p w14:paraId="15C0D1A5" w14:textId="77777777" w:rsidR="00E11094" w:rsidRPr="00E11094" w:rsidRDefault="00E11094" w:rsidP="00E11094">
      <w:pPr>
        <w:pStyle w:val="Bibliography"/>
        <w:rPr>
          <w:rFonts w:ascii="Calibri" w:cs="Calibri"/>
        </w:rPr>
      </w:pPr>
      <w:r w:rsidRPr="00E11094">
        <w:rPr>
          <w:rFonts w:ascii="Calibri" w:cs="Calibri"/>
        </w:rPr>
        <w:t>5.</w:t>
      </w:r>
      <w:r w:rsidRPr="00E11094">
        <w:rPr>
          <w:rFonts w:ascii="Calibri" w:cs="Calibri"/>
        </w:rPr>
        <w:tab/>
      </w:r>
      <w:proofErr w:type="spellStart"/>
      <w:r w:rsidRPr="00E11094">
        <w:rPr>
          <w:rFonts w:ascii="Calibri" w:cs="Calibri"/>
        </w:rPr>
        <w:t>Kissler</w:t>
      </w:r>
      <w:proofErr w:type="spellEnd"/>
      <w:r w:rsidRPr="00E11094">
        <w:rPr>
          <w:rFonts w:ascii="Calibri" w:cs="Calibri"/>
        </w:rPr>
        <w:t xml:space="preserve">, S.M., Wang, B., Mehrotra, A., Barnett, M., and Grad, Y.H. (2023). Impact of Respiratory Infection and Chronic Comorbidities on Early Pediatric Antibiotic Dispensing in the United States. Clinical Infectious Diseases </w:t>
      </w:r>
      <w:r w:rsidRPr="00E11094">
        <w:rPr>
          <w:rFonts w:ascii="Calibri" w:cs="Calibri"/>
          <w:i/>
          <w:iCs/>
        </w:rPr>
        <w:t>76</w:t>
      </w:r>
      <w:r w:rsidRPr="00E11094">
        <w:rPr>
          <w:rFonts w:ascii="Calibri" w:cs="Calibri"/>
        </w:rPr>
        <w:t>, 382–388. 10.1093/</w:t>
      </w:r>
      <w:proofErr w:type="spellStart"/>
      <w:r w:rsidRPr="00E11094">
        <w:rPr>
          <w:rFonts w:ascii="Calibri" w:cs="Calibri"/>
        </w:rPr>
        <w:t>cid</w:t>
      </w:r>
      <w:proofErr w:type="spellEnd"/>
      <w:r w:rsidRPr="00E11094">
        <w:rPr>
          <w:rFonts w:ascii="Calibri" w:cs="Calibri"/>
        </w:rPr>
        <w:t>/ciac811.</w:t>
      </w:r>
    </w:p>
    <w:p w14:paraId="213766B5" w14:textId="77777777" w:rsidR="00E11094" w:rsidRPr="00E11094" w:rsidRDefault="00E11094" w:rsidP="00E11094">
      <w:pPr>
        <w:pStyle w:val="Bibliography"/>
        <w:rPr>
          <w:rFonts w:ascii="Calibri" w:cs="Calibri"/>
        </w:rPr>
      </w:pPr>
      <w:r w:rsidRPr="00E11094">
        <w:rPr>
          <w:rFonts w:ascii="Calibri" w:cs="Calibri"/>
        </w:rPr>
        <w:t>6.</w:t>
      </w:r>
      <w:r w:rsidRPr="00E11094">
        <w:rPr>
          <w:rFonts w:ascii="Calibri" w:cs="Calibri"/>
        </w:rPr>
        <w:tab/>
        <w:t xml:space="preserve">Brouwer, S., Rivera-Hernandez, T., </w:t>
      </w:r>
      <w:proofErr w:type="spellStart"/>
      <w:r w:rsidRPr="00E11094">
        <w:rPr>
          <w:rFonts w:ascii="Calibri" w:cs="Calibri"/>
        </w:rPr>
        <w:t>Curren</w:t>
      </w:r>
      <w:proofErr w:type="spellEnd"/>
      <w:r w:rsidRPr="00E11094">
        <w:rPr>
          <w:rFonts w:ascii="Calibri" w:cs="Calibri"/>
        </w:rPr>
        <w:t xml:space="preserve">, B.F., Harbison-Price, N., De Oliveira, D.M.P., Jespersen, M.G., Davies, M.R., and Walker, M.J. (2023). Pathogenesis, </w:t>
      </w:r>
      <w:proofErr w:type="gramStart"/>
      <w:r w:rsidRPr="00E11094">
        <w:rPr>
          <w:rFonts w:ascii="Calibri" w:cs="Calibri"/>
        </w:rPr>
        <w:t>epidemiology</w:t>
      </w:r>
      <w:proofErr w:type="gramEnd"/>
      <w:r w:rsidRPr="00E11094">
        <w:rPr>
          <w:rFonts w:ascii="Calibri" w:cs="Calibri"/>
        </w:rPr>
        <w:t xml:space="preserve"> and control of Group A Streptococcus infection. Nat Rev </w:t>
      </w:r>
      <w:proofErr w:type="spellStart"/>
      <w:r w:rsidRPr="00E11094">
        <w:rPr>
          <w:rFonts w:ascii="Calibri" w:cs="Calibri"/>
        </w:rPr>
        <w:t>Microbiol</w:t>
      </w:r>
      <w:proofErr w:type="spellEnd"/>
      <w:r w:rsidRPr="00E11094">
        <w:rPr>
          <w:rFonts w:ascii="Calibri" w:cs="Calibri"/>
        </w:rPr>
        <w:t>. 10.1038/s41579-023-00865-7.</w:t>
      </w:r>
    </w:p>
    <w:p w14:paraId="656BF755" w14:textId="77777777" w:rsidR="00E11094" w:rsidRPr="00E11094" w:rsidRDefault="00E11094" w:rsidP="00E11094">
      <w:pPr>
        <w:pStyle w:val="Bibliography"/>
        <w:rPr>
          <w:rFonts w:ascii="Calibri" w:cs="Calibri"/>
        </w:rPr>
      </w:pPr>
      <w:r w:rsidRPr="00E11094">
        <w:rPr>
          <w:rFonts w:ascii="Calibri" w:cs="Calibri"/>
        </w:rPr>
        <w:t>7.</w:t>
      </w:r>
      <w:r w:rsidRPr="00E11094">
        <w:rPr>
          <w:rFonts w:ascii="Calibri" w:cs="Calibri"/>
        </w:rPr>
        <w:tab/>
      </w:r>
      <w:proofErr w:type="spellStart"/>
      <w:r w:rsidRPr="00E11094">
        <w:rPr>
          <w:rFonts w:ascii="Calibri" w:cs="Calibri"/>
        </w:rPr>
        <w:t>Tedijanto</w:t>
      </w:r>
      <w:proofErr w:type="spellEnd"/>
      <w:r w:rsidRPr="00E11094">
        <w:rPr>
          <w:rFonts w:ascii="Calibri" w:cs="Calibri"/>
        </w:rPr>
        <w:t xml:space="preserve">, C., Olesen, S.W., Grad, Y.H., and </w:t>
      </w:r>
      <w:proofErr w:type="spellStart"/>
      <w:r w:rsidRPr="00E11094">
        <w:rPr>
          <w:rFonts w:ascii="Calibri" w:cs="Calibri"/>
        </w:rPr>
        <w:t>Lipsitch</w:t>
      </w:r>
      <w:proofErr w:type="spellEnd"/>
      <w:r w:rsidRPr="00E11094">
        <w:rPr>
          <w:rFonts w:ascii="Calibri" w:cs="Calibri"/>
        </w:rPr>
        <w:t xml:space="preserve">, M. (2018). Estimating the proportion of bystander selection for antibiotic resistance among potentially pathogenic bacterial flora. Proceedings of the National Academy of Sciences </w:t>
      </w:r>
      <w:r w:rsidRPr="00E11094">
        <w:rPr>
          <w:rFonts w:ascii="Calibri" w:cs="Calibri"/>
          <w:i/>
          <w:iCs/>
        </w:rPr>
        <w:t>115</w:t>
      </w:r>
      <w:r w:rsidRPr="00E11094">
        <w:rPr>
          <w:rFonts w:ascii="Calibri" w:cs="Calibri"/>
        </w:rPr>
        <w:t>, E11988–E11995. 10.1073/pnas.1810840115.</w:t>
      </w:r>
    </w:p>
    <w:p w14:paraId="79FC5FF3" w14:textId="77777777" w:rsidR="00E11094" w:rsidRPr="00E11094" w:rsidRDefault="00E11094" w:rsidP="00E11094">
      <w:pPr>
        <w:pStyle w:val="Bibliography"/>
        <w:rPr>
          <w:rFonts w:ascii="Calibri" w:cs="Calibri"/>
        </w:rPr>
      </w:pPr>
      <w:r w:rsidRPr="00E11094">
        <w:rPr>
          <w:rFonts w:ascii="Calibri" w:cs="Calibri"/>
        </w:rPr>
        <w:t>8.</w:t>
      </w:r>
      <w:r w:rsidRPr="00E11094">
        <w:rPr>
          <w:rFonts w:ascii="Calibri" w:cs="Calibri"/>
        </w:rPr>
        <w:tab/>
        <w:t xml:space="preserve">Dale, J.B., and Walker, M.J. (2020). Update on Group </w:t>
      </w:r>
      <w:proofErr w:type="gramStart"/>
      <w:r w:rsidRPr="00E11094">
        <w:rPr>
          <w:rFonts w:ascii="Calibri" w:cs="Calibri"/>
        </w:rPr>
        <w:t>A</w:t>
      </w:r>
      <w:proofErr w:type="gramEnd"/>
      <w:r w:rsidRPr="00E11094">
        <w:rPr>
          <w:rFonts w:ascii="Calibri" w:cs="Calibri"/>
        </w:rPr>
        <w:t xml:space="preserve"> Streptococcal Vaccine Development. </w:t>
      </w:r>
      <w:proofErr w:type="spellStart"/>
      <w:r w:rsidRPr="00E11094">
        <w:rPr>
          <w:rFonts w:ascii="Calibri" w:cs="Calibri"/>
        </w:rPr>
        <w:t>Curr</w:t>
      </w:r>
      <w:proofErr w:type="spellEnd"/>
      <w:r w:rsidRPr="00E11094">
        <w:rPr>
          <w:rFonts w:ascii="Calibri" w:cs="Calibri"/>
        </w:rPr>
        <w:t xml:space="preserve"> </w:t>
      </w:r>
      <w:proofErr w:type="spellStart"/>
      <w:r w:rsidRPr="00E11094">
        <w:rPr>
          <w:rFonts w:ascii="Calibri" w:cs="Calibri"/>
        </w:rPr>
        <w:t>Opin</w:t>
      </w:r>
      <w:proofErr w:type="spellEnd"/>
      <w:r w:rsidRPr="00E11094">
        <w:rPr>
          <w:rFonts w:ascii="Calibri" w:cs="Calibri"/>
        </w:rPr>
        <w:t xml:space="preserve"> Infect Dis </w:t>
      </w:r>
      <w:r w:rsidRPr="00E11094">
        <w:rPr>
          <w:rFonts w:ascii="Calibri" w:cs="Calibri"/>
          <w:i/>
          <w:iCs/>
        </w:rPr>
        <w:t>33</w:t>
      </w:r>
      <w:r w:rsidRPr="00E11094">
        <w:rPr>
          <w:rFonts w:ascii="Calibri" w:cs="Calibri"/>
        </w:rPr>
        <w:t>, 244–250. 10.1097/QCO.0000000000000644.</w:t>
      </w:r>
    </w:p>
    <w:p w14:paraId="61F9F8F1" w14:textId="77777777" w:rsidR="00E11094" w:rsidRPr="00E11094" w:rsidRDefault="00E11094" w:rsidP="00E11094">
      <w:pPr>
        <w:pStyle w:val="Bibliography"/>
        <w:rPr>
          <w:rFonts w:ascii="Calibri" w:cs="Calibri"/>
        </w:rPr>
      </w:pPr>
      <w:r w:rsidRPr="00E11094">
        <w:rPr>
          <w:rFonts w:ascii="Calibri" w:cs="Calibri"/>
        </w:rPr>
        <w:t>9.</w:t>
      </w:r>
      <w:r w:rsidRPr="00E11094">
        <w:rPr>
          <w:rFonts w:ascii="Calibri" w:cs="Calibri"/>
        </w:rPr>
        <w:tab/>
        <w:t xml:space="preserve">Dale, J.B., </w:t>
      </w:r>
      <w:proofErr w:type="spellStart"/>
      <w:r w:rsidRPr="00E11094">
        <w:rPr>
          <w:rFonts w:ascii="Calibri" w:cs="Calibri"/>
        </w:rPr>
        <w:t>Penfound</w:t>
      </w:r>
      <w:proofErr w:type="spellEnd"/>
      <w:r w:rsidRPr="00E11094">
        <w:rPr>
          <w:rFonts w:ascii="Calibri" w:cs="Calibri"/>
        </w:rPr>
        <w:t xml:space="preserve">, T.A., Chiang, E.Y., and Walton, W.J. (2011). New 30-valent M protein-based vaccine evokes cross-opsonic antibodies against non-vaccine serotypes of group A streptococci. Vaccine </w:t>
      </w:r>
      <w:r w:rsidRPr="00E11094">
        <w:rPr>
          <w:rFonts w:ascii="Calibri" w:cs="Calibri"/>
          <w:i/>
          <w:iCs/>
        </w:rPr>
        <w:t>29</w:t>
      </w:r>
      <w:r w:rsidRPr="00E11094">
        <w:rPr>
          <w:rFonts w:ascii="Calibri" w:cs="Calibri"/>
        </w:rPr>
        <w:t>, 8175–8178. 10.1016/j.vaccine.2011.09.005.</w:t>
      </w:r>
    </w:p>
    <w:p w14:paraId="4DD02591" w14:textId="77777777" w:rsidR="00E11094" w:rsidRPr="00E11094" w:rsidRDefault="00E11094" w:rsidP="00E11094">
      <w:pPr>
        <w:pStyle w:val="Bibliography"/>
        <w:rPr>
          <w:rFonts w:ascii="Calibri" w:cs="Calibri"/>
        </w:rPr>
      </w:pPr>
      <w:r w:rsidRPr="00E11094">
        <w:rPr>
          <w:rFonts w:ascii="Calibri" w:cs="Calibri"/>
        </w:rPr>
        <w:t>10.</w:t>
      </w:r>
      <w:r w:rsidRPr="00E11094">
        <w:rPr>
          <w:rFonts w:ascii="Calibri" w:cs="Calibri"/>
        </w:rPr>
        <w:tab/>
      </w:r>
      <w:proofErr w:type="spellStart"/>
      <w:r w:rsidRPr="00E11094">
        <w:rPr>
          <w:rFonts w:ascii="Calibri" w:cs="Calibri"/>
        </w:rPr>
        <w:t>Kennis</w:t>
      </w:r>
      <w:proofErr w:type="spellEnd"/>
      <w:r w:rsidRPr="00E11094">
        <w:rPr>
          <w:rFonts w:ascii="Calibri" w:cs="Calibri"/>
        </w:rPr>
        <w:t xml:space="preserve">, M., Tagawa, A., Kung, V.M., Montalbano, G., Narvaez, I., Franco-Paredes, C., Vargas Barahona, L., </w:t>
      </w:r>
      <w:proofErr w:type="spellStart"/>
      <w:r w:rsidRPr="00E11094">
        <w:rPr>
          <w:rFonts w:ascii="Calibri" w:cs="Calibri"/>
        </w:rPr>
        <w:t>Madinger</w:t>
      </w:r>
      <w:proofErr w:type="spellEnd"/>
      <w:r w:rsidRPr="00E11094">
        <w:rPr>
          <w:rFonts w:ascii="Calibri" w:cs="Calibri"/>
        </w:rPr>
        <w:t xml:space="preserve">, N., Shapiro, L., Chastain, D.B., et al. (2022). Seasonal variations and risk factors of Streptococcus pyogenes infection: a multicenter research network study. Therapeutic Advances in Infection </w:t>
      </w:r>
      <w:r w:rsidRPr="00E11094">
        <w:rPr>
          <w:rFonts w:ascii="Calibri" w:cs="Calibri"/>
          <w:i/>
          <w:iCs/>
        </w:rPr>
        <w:t>9</w:t>
      </w:r>
      <w:r w:rsidRPr="00E11094">
        <w:rPr>
          <w:rFonts w:ascii="Calibri" w:cs="Calibri"/>
        </w:rPr>
        <w:t>, 20499361221132100. 10.1177/20499361221132101.</w:t>
      </w:r>
    </w:p>
    <w:p w14:paraId="453E1AB8" w14:textId="77777777" w:rsidR="00E11094" w:rsidRPr="00E11094" w:rsidRDefault="00E11094" w:rsidP="00E11094">
      <w:pPr>
        <w:pStyle w:val="Bibliography"/>
        <w:rPr>
          <w:rFonts w:ascii="Calibri" w:cs="Calibri"/>
        </w:rPr>
      </w:pPr>
      <w:r w:rsidRPr="00E11094">
        <w:rPr>
          <w:rFonts w:ascii="Calibri" w:cs="Calibri"/>
        </w:rPr>
        <w:lastRenderedPageBreak/>
        <w:t>11.</w:t>
      </w:r>
      <w:r w:rsidRPr="00E11094">
        <w:rPr>
          <w:rFonts w:ascii="Calibri" w:cs="Calibri"/>
        </w:rPr>
        <w:tab/>
      </w:r>
      <w:proofErr w:type="spellStart"/>
      <w:r w:rsidRPr="00E11094">
        <w:rPr>
          <w:rFonts w:ascii="Calibri" w:cs="Calibri"/>
        </w:rPr>
        <w:t>Charu</w:t>
      </w:r>
      <w:proofErr w:type="spellEnd"/>
      <w:r w:rsidRPr="00E11094">
        <w:rPr>
          <w:rFonts w:ascii="Calibri" w:cs="Calibri"/>
        </w:rPr>
        <w:t xml:space="preserve">, V., </w:t>
      </w:r>
      <w:proofErr w:type="spellStart"/>
      <w:r w:rsidRPr="00E11094">
        <w:rPr>
          <w:rFonts w:ascii="Calibri" w:cs="Calibri"/>
        </w:rPr>
        <w:t>Zeger</w:t>
      </w:r>
      <w:proofErr w:type="spellEnd"/>
      <w:r w:rsidRPr="00E11094">
        <w:rPr>
          <w:rFonts w:ascii="Calibri" w:cs="Calibri"/>
        </w:rPr>
        <w:t xml:space="preserve">, S., Gog, J., </w:t>
      </w:r>
      <w:proofErr w:type="spellStart"/>
      <w:r w:rsidRPr="00E11094">
        <w:rPr>
          <w:rFonts w:ascii="Calibri" w:cs="Calibri"/>
        </w:rPr>
        <w:t>Bjørnstad</w:t>
      </w:r>
      <w:proofErr w:type="spellEnd"/>
      <w:r w:rsidRPr="00E11094">
        <w:rPr>
          <w:rFonts w:ascii="Calibri" w:cs="Calibri"/>
        </w:rPr>
        <w:t xml:space="preserve">, O.N., </w:t>
      </w:r>
      <w:proofErr w:type="spellStart"/>
      <w:r w:rsidRPr="00E11094">
        <w:rPr>
          <w:rFonts w:ascii="Calibri" w:cs="Calibri"/>
        </w:rPr>
        <w:t>Kissler</w:t>
      </w:r>
      <w:proofErr w:type="spellEnd"/>
      <w:r w:rsidRPr="00E11094">
        <w:rPr>
          <w:rFonts w:ascii="Calibri" w:cs="Calibri"/>
        </w:rPr>
        <w:t xml:space="preserve">, S., Simonsen, L., Grenfell, B.T., and </w:t>
      </w:r>
      <w:proofErr w:type="spellStart"/>
      <w:r w:rsidRPr="00E11094">
        <w:rPr>
          <w:rFonts w:ascii="Calibri" w:cs="Calibri"/>
        </w:rPr>
        <w:t>Viboud</w:t>
      </w:r>
      <w:proofErr w:type="spellEnd"/>
      <w:r w:rsidRPr="00E11094">
        <w:rPr>
          <w:rFonts w:ascii="Calibri" w:cs="Calibri"/>
        </w:rPr>
        <w:t xml:space="preserve">, C. (2017). Human mobility and the spatial transmission of influenza in the United States. PLOS Computational Biology </w:t>
      </w:r>
      <w:r w:rsidRPr="00E11094">
        <w:rPr>
          <w:rFonts w:ascii="Calibri" w:cs="Calibri"/>
          <w:i/>
          <w:iCs/>
        </w:rPr>
        <w:t>13</w:t>
      </w:r>
      <w:r w:rsidRPr="00E11094">
        <w:rPr>
          <w:rFonts w:ascii="Calibri" w:cs="Calibri"/>
        </w:rPr>
        <w:t>, e1005382. 10.1371/journal.pcbi.1005382.</w:t>
      </w:r>
    </w:p>
    <w:p w14:paraId="7A93E606" w14:textId="77777777" w:rsidR="00E11094" w:rsidRPr="00E11094" w:rsidRDefault="00E11094" w:rsidP="00E11094">
      <w:pPr>
        <w:pStyle w:val="Bibliography"/>
        <w:rPr>
          <w:rFonts w:ascii="Calibri" w:cs="Calibri"/>
        </w:rPr>
      </w:pPr>
      <w:r w:rsidRPr="00E11094">
        <w:rPr>
          <w:rFonts w:ascii="Calibri" w:cs="Calibri"/>
        </w:rPr>
        <w:t>12.</w:t>
      </w:r>
      <w:r w:rsidRPr="00E11094">
        <w:rPr>
          <w:rFonts w:ascii="Calibri" w:cs="Calibri"/>
        </w:rPr>
        <w:tab/>
        <w:t xml:space="preserve">Pitzer, V.E., </w:t>
      </w:r>
      <w:proofErr w:type="spellStart"/>
      <w:r w:rsidRPr="00E11094">
        <w:rPr>
          <w:rFonts w:ascii="Calibri" w:cs="Calibri"/>
        </w:rPr>
        <w:t>Viboud</w:t>
      </w:r>
      <w:proofErr w:type="spellEnd"/>
      <w:r w:rsidRPr="00E11094">
        <w:rPr>
          <w:rFonts w:ascii="Calibri" w:cs="Calibri"/>
        </w:rPr>
        <w:t xml:space="preserve">, C., Alonso, W.J., Wilcox, T., Metcalf, C.J., Steiner, C.A., Haynes, A.K., and Grenfell, B.T. (2015). Environmental Drivers of the Spatiotemporal Dynamics of Respiratory Syncytial Virus in the United States. PLOS Pathogens </w:t>
      </w:r>
      <w:r w:rsidRPr="00E11094">
        <w:rPr>
          <w:rFonts w:ascii="Calibri" w:cs="Calibri"/>
          <w:i/>
          <w:iCs/>
        </w:rPr>
        <w:t>11</w:t>
      </w:r>
      <w:r w:rsidRPr="00E11094">
        <w:rPr>
          <w:rFonts w:ascii="Calibri" w:cs="Calibri"/>
        </w:rPr>
        <w:t>, e1004591. 10.1371/journal.ppat.1004591.</w:t>
      </w:r>
    </w:p>
    <w:p w14:paraId="16EC6493" w14:textId="77777777" w:rsidR="00E11094" w:rsidRPr="00E11094" w:rsidRDefault="00E11094" w:rsidP="00E11094">
      <w:pPr>
        <w:pStyle w:val="Bibliography"/>
        <w:rPr>
          <w:rFonts w:ascii="Calibri" w:cs="Calibri"/>
        </w:rPr>
      </w:pPr>
      <w:r w:rsidRPr="00E11094">
        <w:rPr>
          <w:rFonts w:ascii="Calibri" w:cs="Calibri"/>
        </w:rPr>
        <w:t>13.</w:t>
      </w:r>
      <w:r w:rsidRPr="00E11094">
        <w:rPr>
          <w:rFonts w:ascii="Calibri" w:cs="Calibri"/>
        </w:rPr>
        <w:tab/>
        <w:t xml:space="preserve">Real World Evidence | </w:t>
      </w:r>
      <w:proofErr w:type="spellStart"/>
      <w:r w:rsidRPr="00E11094">
        <w:rPr>
          <w:rFonts w:ascii="Calibri" w:cs="Calibri"/>
        </w:rPr>
        <w:t>Merative</w:t>
      </w:r>
      <w:proofErr w:type="spellEnd"/>
      <w:r w:rsidRPr="00E11094">
        <w:rPr>
          <w:rFonts w:ascii="Calibri" w:cs="Calibri"/>
        </w:rPr>
        <w:t xml:space="preserve"> https://www.merative.com/real-world-evidence.</w:t>
      </w:r>
    </w:p>
    <w:p w14:paraId="05DB2091" w14:textId="77777777" w:rsidR="00E11094" w:rsidRPr="00E11094" w:rsidRDefault="00E11094" w:rsidP="00E11094">
      <w:pPr>
        <w:pStyle w:val="Bibliography"/>
        <w:rPr>
          <w:rFonts w:ascii="Calibri" w:cs="Calibri"/>
        </w:rPr>
      </w:pPr>
      <w:r w:rsidRPr="00E11094">
        <w:rPr>
          <w:rFonts w:ascii="Calibri" w:cs="Calibri"/>
        </w:rPr>
        <w:t>14.</w:t>
      </w:r>
      <w:r w:rsidRPr="00E11094">
        <w:rPr>
          <w:rFonts w:ascii="Calibri" w:cs="Calibri"/>
        </w:rPr>
        <w:tab/>
        <w:t>Clinical Classifications Software (CCS) for ICD-10-PCS (beta version) https://hcup-us.ahrq.gov/toolssoftware/ccs10/ccs10.jsp.</w:t>
      </w:r>
    </w:p>
    <w:p w14:paraId="427D00E4" w14:textId="77777777" w:rsidR="00E11094" w:rsidRPr="00E11094" w:rsidRDefault="00E11094" w:rsidP="00E11094">
      <w:pPr>
        <w:pStyle w:val="Bibliography"/>
        <w:rPr>
          <w:rFonts w:ascii="Calibri" w:cs="Calibri"/>
        </w:rPr>
      </w:pPr>
      <w:r w:rsidRPr="00E11094">
        <w:rPr>
          <w:rFonts w:ascii="Calibri" w:cs="Calibri"/>
        </w:rPr>
        <w:t>15.</w:t>
      </w:r>
      <w:r w:rsidRPr="00E11094">
        <w:rPr>
          <w:rFonts w:ascii="Calibri" w:cs="Calibri"/>
        </w:rPr>
        <w:tab/>
        <w:t xml:space="preserve">Kyle Walker and Matt Herman (2023). </w:t>
      </w:r>
      <w:proofErr w:type="spellStart"/>
      <w:r w:rsidRPr="00E11094">
        <w:rPr>
          <w:rFonts w:ascii="Calibri" w:cs="Calibri"/>
        </w:rPr>
        <w:t>tidycensus</w:t>
      </w:r>
      <w:proofErr w:type="spellEnd"/>
      <w:r w:rsidRPr="00E11094">
        <w:rPr>
          <w:rFonts w:ascii="Calibri" w:cs="Calibri"/>
        </w:rPr>
        <w:t>: Load US Census Boundary and Attributable Data as "</w:t>
      </w:r>
      <w:proofErr w:type="spellStart"/>
      <w:r w:rsidRPr="00E11094">
        <w:rPr>
          <w:rFonts w:ascii="Calibri" w:cs="Calibri"/>
        </w:rPr>
        <w:t>tidyverse</w:t>
      </w:r>
      <w:proofErr w:type="spellEnd"/>
      <w:r w:rsidRPr="00E11094">
        <w:rPr>
          <w:rFonts w:ascii="Calibri" w:cs="Calibri"/>
        </w:rPr>
        <w:t>’ and ’sf’-Ready Data Frames. R package version 1.4.1, https://walker-data.com/tidycensus/.</w:t>
      </w:r>
    </w:p>
    <w:p w14:paraId="5097F6BB" w14:textId="77777777" w:rsidR="00E11094" w:rsidRPr="00E11094" w:rsidRDefault="00E11094" w:rsidP="00E11094">
      <w:pPr>
        <w:pStyle w:val="Bibliography"/>
        <w:rPr>
          <w:rFonts w:ascii="Calibri" w:cs="Calibri"/>
        </w:rPr>
      </w:pPr>
      <w:r w:rsidRPr="00E11094">
        <w:rPr>
          <w:rFonts w:ascii="Calibri" w:cs="Calibri"/>
        </w:rPr>
        <w:t>16.</w:t>
      </w:r>
      <w:r w:rsidRPr="00E11094">
        <w:rPr>
          <w:rFonts w:ascii="Calibri" w:cs="Calibri"/>
        </w:rPr>
        <w:tab/>
        <w:t>Drew DeSilver (2019). “Back to school” means anytime from late July to after Labor Day, depending on where in the U.S. you live. Pew Research Center. https://www.pewresearch.org/short-reads/2019/08/14/back-to-school-dates-u-s/.</w:t>
      </w:r>
    </w:p>
    <w:p w14:paraId="70E13DD8" w14:textId="77777777" w:rsidR="00E11094" w:rsidRPr="00E11094" w:rsidRDefault="00E11094" w:rsidP="00E11094">
      <w:pPr>
        <w:pStyle w:val="Bibliography"/>
        <w:rPr>
          <w:rFonts w:ascii="Calibri" w:cs="Calibri"/>
        </w:rPr>
      </w:pPr>
      <w:r w:rsidRPr="00E11094">
        <w:rPr>
          <w:rFonts w:ascii="Calibri" w:cs="Calibri"/>
        </w:rPr>
        <w:t>17.</w:t>
      </w:r>
      <w:r w:rsidRPr="00E11094">
        <w:rPr>
          <w:rFonts w:ascii="Calibri" w:cs="Calibri"/>
        </w:rPr>
        <w:tab/>
      </w:r>
      <w:proofErr w:type="spellStart"/>
      <w:r w:rsidRPr="00E11094">
        <w:rPr>
          <w:rFonts w:ascii="Calibri" w:cs="Calibri"/>
        </w:rPr>
        <w:t>Kissler</w:t>
      </w:r>
      <w:proofErr w:type="spellEnd"/>
      <w:r w:rsidRPr="00E11094">
        <w:rPr>
          <w:rFonts w:ascii="Calibri" w:cs="Calibri"/>
        </w:rPr>
        <w:t xml:space="preserve">, S.M., Gog, J.R., </w:t>
      </w:r>
      <w:proofErr w:type="spellStart"/>
      <w:r w:rsidRPr="00E11094">
        <w:rPr>
          <w:rFonts w:ascii="Calibri" w:cs="Calibri"/>
        </w:rPr>
        <w:t>Viboud</w:t>
      </w:r>
      <w:proofErr w:type="spellEnd"/>
      <w:r w:rsidRPr="00E11094">
        <w:rPr>
          <w:rFonts w:ascii="Calibri" w:cs="Calibri"/>
        </w:rPr>
        <w:t xml:space="preserve">, C., </w:t>
      </w:r>
      <w:proofErr w:type="spellStart"/>
      <w:r w:rsidRPr="00E11094">
        <w:rPr>
          <w:rFonts w:ascii="Calibri" w:cs="Calibri"/>
        </w:rPr>
        <w:t>Charu</w:t>
      </w:r>
      <w:proofErr w:type="spellEnd"/>
      <w:r w:rsidRPr="00E11094">
        <w:rPr>
          <w:rFonts w:ascii="Calibri" w:cs="Calibri"/>
        </w:rPr>
        <w:t xml:space="preserve">, V., </w:t>
      </w:r>
      <w:proofErr w:type="spellStart"/>
      <w:r w:rsidRPr="00E11094">
        <w:rPr>
          <w:rFonts w:ascii="Calibri" w:cs="Calibri"/>
        </w:rPr>
        <w:t>Bjørnstad</w:t>
      </w:r>
      <w:proofErr w:type="spellEnd"/>
      <w:r w:rsidRPr="00E11094">
        <w:rPr>
          <w:rFonts w:ascii="Calibri" w:cs="Calibri"/>
        </w:rPr>
        <w:t xml:space="preserve">, O.N., Simonsen, L., and Grenfell, B.T. (2019). Geographic transmission hubs of the 2009 influenza pandemic in the United States. Epidemics </w:t>
      </w:r>
      <w:r w:rsidRPr="00E11094">
        <w:rPr>
          <w:rFonts w:ascii="Calibri" w:cs="Calibri"/>
          <w:i/>
          <w:iCs/>
        </w:rPr>
        <w:t>26</w:t>
      </w:r>
      <w:r w:rsidRPr="00E11094">
        <w:rPr>
          <w:rFonts w:ascii="Calibri" w:cs="Calibri"/>
        </w:rPr>
        <w:t>, 86–94. 10.1016/j.epidem.2018.10.002.</w:t>
      </w:r>
    </w:p>
    <w:p w14:paraId="0C0E867A" w14:textId="77777777" w:rsidR="00E11094" w:rsidRPr="00E11094" w:rsidRDefault="00E11094" w:rsidP="00E11094">
      <w:pPr>
        <w:pStyle w:val="Bibliography"/>
        <w:rPr>
          <w:rFonts w:ascii="Calibri" w:cs="Calibri"/>
        </w:rPr>
      </w:pPr>
      <w:r w:rsidRPr="00E11094">
        <w:rPr>
          <w:rFonts w:ascii="Calibri" w:cs="Calibri"/>
        </w:rPr>
        <w:t>18.</w:t>
      </w:r>
      <w:r w:rsidRPr="00E11094">
        <w:rPr>
          <w:rFonts w:ascii="Calibri" w:cs="Calibri"/>
        </w:rPr>
        <w:tab/>
      </w:r>
      <w:proofErr w:type="spellStart"/>
      <w:r w:rsidRPr="00E11094">
        <w:rPr>
          <w:rFonts w:ascii="Calibri" w:cs="Calibri"/>
        </w:rPr>
        <w:t>Danchin</w:t>
      </w:r>
      <w:proofErr w:type="spellEnd"/>
      <w:r w:rsidRPr="00E11094">
        <w:rPr>
          <w:rFonts w:ascii="Calibri" w:cs="Calibri"/>
        </w:rPr>
        <w:t xml:space="preserve">, M.H., Rogers, S., Kelpie, L., Selvaraj, G., Curtis, N., Carlin, J.B., Nolan, T.M., and </w:t>
      </w:r>
      <w:proofErr w:type="spellStart"/>
      <w:r w:rsidRPr="00E11094">
        <w:rPr>
          <w:rFonts w:ascii="Calibri" w:cs="Calibri"/>
        </w:rPr>
        <w:t>Carapetis</w:t>
      </w:r>
      <w:proofErr w:type="spellEnd"/>
      <w:r w:rsidRPr="00E11094">
        <w:rPr>
          <w:rFonts w:ascii="Calibri" w:cs="Calibri"/>
        </w:rPr>
        <w:t xml:space="preserve">, J.R. (2007). Burden of acute sore throat and group A streptococcal pharyngitis in school-aged children and their families in Australia. Pediatrics </w:t>
      </w:r>
      <w:r w:rsidRPr="00E11094">
        <w:rPr>
          <w:rFonts w:ascii="Calibri" w:cs="Calibri"/>
          <w:i/>
          <w:iCs/>
        </w:rPr>
        <w:t>120</w:t>
      </w:r>
      <w:r w:rsidRPr="00E11094">
        <w:rPr>
          <w:rFonts w:ascii="Calibri" w:cs="Calibri"/>
        </w:rPr>
        <w:t>, 950–957. 10.1542/peds.2006-3368.</w:t>
      </w:r>
    </w:p>
    <w:p w14:paraId="5746262F" w14:textId="2D0FC342" w:rsidR="009C3F5E" w:rsidRDefault="009C3F5E" w:rsidP="009C3F5E">
      <w:pPr>
        <w:rPr>
          <w:b/>
          <w:bCs/>
        </w:rPr>
      </w:pPr>
      <w:r>
        <w:rPr>
          <w:b/>
          <w:bCs/>
        </w:rPr>
        <w:fldChar w:fldCharType="end"/>
      </w:r>
    </w:p>
    <w:p w14:paraId="1035633E" w14:textId="77777777" w:rsidR="009C3F5E" w:rsidRDefault="009C3F5E">
      <w:pPr>
        <w:rPr>
          <w:b/>
          <w:bCs/>
        </w:rPr>
      </w:pPr>
    </w:p>
    <w:p w14:paraId="0616C293" w14:textId="77777777" w:rsidR="00146ED1" w:rsidRDefault="00146ED1">
      <w:pPr>
        <w:rPr>
          <w:b/>
          <w:bCs/>
        </w:rPr>
      </w:pPr>
    </w:p>
    <w:p w14:paraId="6F0AE9BB" w14:textId="77777777" w:rsidR="00146ED1" w:rsidRDefault="00146ED1">
      <w:pPr>
        <w:rPr>
          <w:b/>
          <w:bCs/>
        </w:rPr>
      </w:pPr>
    </w:p>
    <w:p w14:paraId="21A76FBE" w14:textId="77777777" w:rsidR="00146ED1" w:rsidRDefault="00146ED1">
      <w:pPr>
        <w:rPr>
          <w:b/>
          <w:bCs/>
        </w:rPr>
      </w:pPr>
    </w:p>
    <w:p w14:paraId="7098BC93" w14:textId="77777777" w:rsidR="00146ED1" w:rsidRDefault="00146ED1">
      <w:pPr>
        <w:rPr>
          <w:b/>
          <w:bCs/>
        </w:rPr>
      </w:pPr>
    </w:p>
    <w:p w14:paraId="15CDB372" w14:textId="77777777" w:rsidR="00146ED1" w:rsidRDefault="00146ED1">
      <w:pPr>
        <w:rPr>
          <w:b/>
          <w:bCs/>
        </w:rPr>
      </w:pPr>
    </w:p>
    <w:p w14:paraId="691152BB" w14:textId="77777777" w:rsidR="00146ED1" w:rsidRDefault="00146ED1">
      <w:pPr>
        <w:rPr>
          <w:b/>
          <w:bCs/>
        </w:rPr>
      </w:pPr>
    </w:p>
    <w:p w14:paraId="042095FD" w14:textId="77777777" w:rsidR="00146ED1" w:rsidRDefault="00146ED1">
      <w:pPr>
        <w:rPr>
          <w:b/>
          <w:bCs/>
        </w:rPr>
      </w:pPr>
    </w:p>
    <w:p w14:paraId="75F8526B" w14:textId="77777777" w:rsidR="00146ED1" w:rsidRDefault="00146ED1">
      <w:pPr>
        <w:rPr>
          <w:b/>
          <w:bCs/>
        </w:rPr>
      </w:pPr>
    </w:p>
    <w:p w14:paraId="664093FA" w14:textId="77777777" w:rsidR="00146ED1" w:rsidRDefault="00146ED1">
      <w:pPr>
        <w:rPr>
          <w:b/>
          <w:bCs/>
        </w:rPr>
      </w:pPr>
    </w:p>
    <w:p w14:paraId="171FF937" w14:textId="77777777" w:rsidR="00146ED1" w:rsidRDefault="00146ED1">
      <w:pPr>
        <w:rPr>
          <w:b/>
          <w:bCs/>
        </w:rPr>
      </w:pPr>
    </w:p>
    <w:p w14:paraId="192174A6" w14:textId="77777777" w:rsidR="00146ED1" w:rsidRDefault="00146ED1">
      <w:pPr>
        <w:rPr>
          <w:b/>
          <w:bCs/>
        </w:rPr>
      </w:pPr>
    </w:p>
    <w:p w14:paraId="09F4F282" w14:textId="77777777" w:rsidR="00146ED1" w:rsidRDefault="00146ED1">
      <w:pPr>
        <w:rPr>
          <w:b/>
          <w:bCs/>
        </w:rPr>
      </w:pPr>
    </w:p>
    <w:p w14:paraId="71583231" w14:textId="4E5A4326" w:rsidR="00146ED1" w:rsidDel="004E7F02" w:rsidRDefault="00146ED1">
      <w:pPr>
        <w:rPr>
          <w:del w:id="410" w:author="Kline, Madeleine" w:date="2023-06-27T15:17:00Z"/>
          <w:b/>
          <w:bCs/>
        </w:rPr>
      </w:pPr>
    </w:p>
    <w:p w14:paraId="5D1DAF64" w14:textId="77CEE39D" w:rsidR="00146ED1" w:rsidDel="004E7F02" w:rsidRDefault="00146ED1">
      <w:pPr>
        <w:rPr>
          <w:del w:id="411" w:author="Kline, Madeleine" w:date="2023-06-27T15:17:00Z"/>
          <w:b/>
          <w:bCs/>
        </w:rPr>
      </w:pPr>
    </w:p>
    <w:p w14:paraId="2F9A6F98" w14:textId="56FF03EE" w:rsidR="00146ED1" w:rsidDel="004E7F02" w:rsidRDefault="00146ED1">
      <w:pPr>
        <w:rPr>
          <w:del w:id="412" w:author="Kline, Madeleine" w:date="2023-06-27T15:17:00Z"/>
          <w:b/>
          <w:bCs/>
        </w:rPr>
      </w:pPr>
    </w:p>
    <w:p w14:paraId="730FB82A" w14:textId="1046B215" w:rsidR="00146ED1" w:rsidDel="004E7F02" w:rsidRDefault="00146ED1">
      <w:pPr>
        <w:rPr>
          <w:del w:id="413" w:author="Kline, Madeleine" w:date="2023-06-27T15:17:00Z"/>
          <w:b/>
          <w:bCs/>
        </w:rPr>
      </w:pPr>
    </w:p>
    <w:p w14:paraId="0904D119" w14:textId="032A8355" w:rsidR="00146ED1" w:rsidDel="004E7F02" w:rsidRDefault="00146ED1">
      <w:pPr>
        <w:rPr>
          <w:del w:id="414" w:author="Kline, Madeleine" w:date="2023-06-27T15:17:00Z"/>
          <w:b/>
          <w:bCs/>
        </w:rPr>
      </w:pPr>
    </w:p>
    <w:p w14:paraId="54FEDE98" w14:textId="10FD1418" w:rsidR="00B36CC7" w:rsidDel="004E7F02" w:rsidRDefault="00B36CC7">
      <w:pPr>
        <w:rPr>
          <w:ins w:id="415" w:author="Kline, Madeleine [2]" w:date="2023-06-26T17:37:00Z"/>
          <w:del w:id="416" w:author="Kline, Madeleine" w:date="2023-06-27T15:17:00Z"/>
          <w:b/>
          <w:bCs/>
        </w:rPr>
      </w:pPr>
    </w:p>
    <w:p w14:paraId="7261EB06" w14:textId="77777777" w:rsidR="00146ED1" w:rsidDel="00B36CC7" w:rsidRDefault="00146ED1">
      <w:pPr>
        <w:rPr>
          <w:del w:id="417" w:author="Kline, Madeleine [2]" w:date="2023-06-26T17:37:00Z"/>
          <w:b/>
          <w:bCs/>
        </w:rPr>
      </w:pPr>
    </w:p>
    <w:p w14:paraId="6D817436" w14:textId="77777777" w:rsidR="00146ED1" w:rsidDel="00B36CC7" w:rsidRDefault="00146ED1">
      <w:pPr>
        <w:rPr>
          <w:del w:id="418" w:author="Kline, Madeleine [2]" w:date="2023-06-26T17:37:00Z"/>
          <w:b/>
          <w:bCs/>
        </w:rPr>
      </w:pPr>
    </w:p>
    <w:p w14:paraId="2A3A73A0" w14:textId="77777777" w:rsidR="00146ED1" w:rsidDel="00B36CC7" w:rsidRDefault="00146ED1">
      <w:pPr>
        <w:rPr>
          <w:del w:id="419" w:author="Kline, Madeleine [2]" w:date="2023-06-26T17:37:00Z"/>
          <w:b/>
          <w:bCs/>
        </w:rPr>
      </w:pPr>
    </w:p>
    <w:p w14:paraId="071510EB" w14:textId="77777777" w:rsidR="00146ED1" w:rsidDel="00B36CC7" w:rsidRDefault="00146ED1">
      <w:pPr>
        <w:rPr>
          <w:del w:id="420" w:author="Kline, Madeleine [2]" w:date="2023-06-26T17:37:00Z"/>
          <w:b/>
          <w:bCs/>
        </w:rPr>
      </w:pPr>
    </w:p>
    <w:p w14:paraId="275FA957" w14:textId="77777777" w:rsidR="00146ED1" w:rsidDel="00B36CC7" w:rsidRDefault="00146ED1">
      <w:pPr>
        <w:rPr>
          <w:del w:id="421" w:author="Kline, Madeleine [2]" w:date="2023-06-26T17:37:00Z"/>
          <w:b/>
          <w:bCs/>
        </w:rPr>
      </w:pPr>
    </w:p>
    <w:p w14:paraId="66EAEAB4" w14:textId="77777777" w:rsidR="00146ED1" w:rsidDel="00B36CC7" w:rsidRDefault="00146ED1">
      <w:pPr>
        <w:rPr>
          <w:del w:id="422" w:author="Kline, Madeleine [2]" w:date="2023-06-26T17:37:00Z"/>
          <w:b/>
          <w:bCs/>
        </w:rPr>
      </w:pPr>
    </w:p>
    <w:p w14:paraId="3801485A" w14:textId="77777777" w:rsidR="00146ED1" w:rsidDel="004E1F9D" w:rsidRDefault="00146ED1">
      <w:pPr>
        <w:rPr>
          <w:del w:id="423" w:author="Kline, Madeleine" w:date="2023-06-16T16:07:00Z"/>
          <w:b/>
          <w:bCs/>
        </w:rPr>
      </w:pPr>
    </w:p>
    <w:p w14:paraId="7F5842AC" w14:textId="77777777" w:rsidR="00146ED1" w:rsidDel="004E1F9D" w:rsidRDefault="00146ED1">
      <w:pPr>
        <w:rPr>
          <w:del w:id="424" w:author="Kline, Madeleine" w:date="2023-06-16T16:07:00Z"/>
          <w:b/>
          <w:bCs/>
        </w:rPr>
      </w:pPr>
    </w:p>
    <w:p w14:paraId="1AC6E736" w14:textId="77777777" w:rsidR="00146ED1" w:rsidDel="004E1F9D" w:rsidRDefault="00146ED1">
      <w:pPr>
        <w:rPr>
          <w:del w:id="425" w:author="Kline, Madeleine" w:date="2023-06-16T16:07:00Z"/>
          <w:b/>
          <w:bCs/>
        </w:rPr>
      </w:pPr>
    </w:p>
    <w:p w14:paraId="64CCC0AA" w14:textId="77777777" w:rsidR="00146ED1" w:rsidDel="004E1F9D" w:rsidRDefault="00146ED1">
      <w:pPr>
        <w:rPr>
          <w:del w:id="426" w:author="Kline, Madeleine" w:date="2023-06-16T16:07:00Z"/>
          <w:b/>
          <w:bCs/>
        </w:rPr>
      </w:pPr>
    </w:p>
    <w:p w14:paraId="3A629E09" w14:textId="77777777" w:rsidR="00146ED1" w:rsidRDefault="00146ED1">
      <w:pPr>
        <w:rPr>
          <w:b/>
          <w:bCs/>
        </w:rPr>
      </w:pPr>
    </w:p>
    <w:p w14:paraId="0831D6E8" w14:textId="7B0E2A71" w:rsidR="004E4487" w:rsidRPr="003E07F8" w:rsidRDefault="003E07F8">
      <w:pPr>
        <w:rPr>
          <w:b/>
          <w:bCs/>
        </w:rPr>
      </w:pPr>
      <w:commentRangeStart w:id="427"/>
      <w:r>
        <w:rPr>
          <w:b/>
          <w:bCs/>
        </w:rPr>
        <w:t xml:space="preserve">SUPPLEMENTAL </w:t>
      </w:r>
      <w:commentRangeEnd w:id="427"/>
      <w:r w:rsidR="00D337EA">
        <w:rPr>
          <w:rStyle w:val="CommentReference"/>
        </w:rPr>
        <w:commentReference w:id="427"/>
      </w:r>
      <w:r>
        <w:rPr>
          <w:b/>
          <w:bCs/>
        </w:rPr>
        <w:t>MATERIALS</w:t>
      </w:r>
    </w:p>
    <w:p w14:paraId="1DB6BA71" w14:textId="77777777" w:rsidR="00DF74D7" w:rsidRPr="003E07F8" w:rsidRDefault="003E07F8">
      <w:pPr>
        <w:rPr>
          <w:b/>
          <w:bCs/>
        </w:rPr>
      </w:pPr>
      <w:r w:rsidRPr="003E07F8">
        <w:rPr>
          <w:b/>
          <w:bCs/>
        </w:rPr>
        <w:t>Supplementary Table 1: CCS to ICD Code Mapping</w:t>
      </w:r>
    </w:p>
    <w:tbl>
      <w:tblPr>
        <w:tblStyle w:val="PlainTable3"/>
        <w:tblW w:w="10180" w:type="dxa"/>
        <w:tblLook w:val="0420" w:firstRow="1" w:lastRow="0" w:firstColumn="0" w:lastColumn="0" w:noHBand="0" w:noVBand="1"/>
      </w:tblPr>
      <w:tblGrid>
        <w:gridCol w:w="2036"/>
        <w:gridCol w:w="2036"/>
        <w:gridCol w:w="2036"/>
        <w:gridCol w:w="2036"/>
        <w:gridCol w:w="2036"/>
      </w:tblGrid>
      <w:tr w:rsidR="00DF74D7" w:rsidRPr="00DF74D7" w14:paraId="1DD9CB62" w14:textId="77777777" w:rsidTr="00CF10D0">
        <w:trPr>
          <w:cnfStyle w:val="100000000000" w:firstRow="1" w:lastRow="0" w:firstColumn="0" w:lastColumn="0" w:oddVBand="0" w:evenVBand="0" w:oddHBand="0" w:evenHBand="0" w:firstRowFirstColumn="0" w:firstRowLastColumn="0" w:lastRowFirstColumn="0" w:lastRowLastColumn="0"/>
          <w:trHeight w:val="432"/>
        </w:trPr>
        <w:tc>
          <w:tcPr>
            <w:tcW w:w="2036" w:type="dxa"/>
            <w:hideMark/>
          </w:tcPr>
          <w:p w14:paraId="061B3847" w14:textId="77777777" w:rsidR="00DF74D7" w:rsidRPr="00DF74D7" w:rsidRDefault="00DF74D7" w:rsidP="00DF74D7">
            <w:pPr>
              <w:rPr>
                <w:b w:val="0"/>
                <w:bCs w:val="0"/>
              </w:rPr>
            </w:pPr>
            <w:r w:rsidRPr="00DF74D7">
              <w:t>ICD Revision</w:t>
            </w:r>
          </w:p>
        </w:tc>
        <w:tc>
          <w:tcPr>
            <w:tcW w:w="2036" w:type="dxa"/>
            <w:hideMark/>
          </w:tcPr>
          <w:p w14:paraId="5D4AAA3F" w14:textId="77777777" w:rsidR="00DF74D7" w:rsidRPr="00DF74D7" w:rsidRDefault="00DF74D7" w:rsidP="00DF74D7">
            <w:pPr>
              <w:rPr>
                <w:b w:val="0"/>
                <w:bCs w:val="0"/>
              </w:rPr>
            </w:pPr>
            <w:r w:rsidRPr="00DF74D7">
              <w:t>CCS Category</w:t>
            </w:r>
          </w:p>
        </w:tc>
        <w:tc>
          <w:tcPr>
            <w:tcW w:w="2036" w:type="dxa"/>
            <w:hideMark/>
          </w:tcPr>
          <w:p w14:paraId="14722468" w14:textId="77777777" w:rsidR="00DF74D7" w:rsidRPr="00DF74D7" w:rsidRDefault="00DF74D7" w:rsidP="00DF74D7">
            <w:pPr>
              <w:rPr>
                <w:b w:val="0"/>
                <w:bCs w:val="0"/>
              </w:rPr>
            </w:pPr>
            <w:r w:rsidRPr="00DF74D7">
              <w:t>CCS Category Description</w:t>
            </w:r>
          </w:p>
        </w:tc>
        <w:tc>
          <w:tcPr>
            <w:tcW w:w="2036" w:type="dxa"/>
            <w:hideMark/>
          </w:tcPr>
          <w:p w14:paraId="79EB645F" w14:textId="77777777" w:rsidR="00DF74D7" w:rsidRPr="00DF74D7" w:rsidRDefault="00DF74D7" w:rsidP="00DF74D7">
            <w:pPr>
              <w:rPr>
                <w:b w:val="0"/>
                <w:bCs w:val="0"/>
              </w:rPr>
            </w:pPr>
            <w:r w:rsidRPr="00DF74D7">
              <w:t>ICD Code</w:t>
            </w:r>
          </w:p>
        </w:tc>
        <w:tc>
          <w:tcPr>
            <w:tcW w:w="2036" w:type="dxa"/>
            <w:hideMark/>
          </w:tcPr>
          <w:p w14:paraId="5676925D" w14:textId="77777777" w:rsidR="00DF74D7" w:rsidRPr="00DF74D7" w:rsidRDefault="00DF74D7" w:rsidP="00DF74D7">
            <w:pPr>
              <w:rPr>
                <w:b w:val="0"/>
                <w:bCs w:val="0"/>
              </w:rPr>
            </w:pPr>
            <w:r w:rsidRPr="00DF74D7">
              <w:t xml:space="preserve">ICD Code Description </w:t>
            </w:r>
          </w:p>
        </w:tc>
      </w:tr>
      <w:tr w:rsidR="00DF74D7" w:rsidRPr="00DF74D7" w14:paraId="214021E2" w14:textId="77777777" w:rsidTr="00CF10D0">
        <w:trPr>
          <w:cnfStyle w:val="000000100000" w:firstRow="0" w:lastRow="0" w:firstColumn="0" w:lastColumn="0" w:oddVBand="0" w:evenVBand="0" w:oddHBand="1" w:evenHBand="0" w:firstRowFirstColumn="0" w:firstRowLastColumn="0" w:lastRowFirstColumn="0" w:lastRowLastColumn="0"/>
          <w:trHeight w:val="432"/>
        </w:trPr>
        <w:tc>
          <w:tcPr>
            <w:tcW w:w="2036" w:type="dxa"/>
            <w:hideMark/>
          </w:tcPr>
          <w:p w14:paraId="475C4106" w14:textId="77777777" w:rsidR="00DF74D7" w:rsidRPr="00DF74D7" w:rsidRDefault="00DF74D7" w:rsidP="00DF74D7">
            <w:r w:rsidRPr="00DF74D7">
              <w:t>ICD-9</w:t>
            </w:r>
          </w:p>
        </w:tc>
        <w:tc>
          <w:tcPr>
            <w:tcW w:w="2036" w:type="dxa"/>
            <w:hideMark/>
          </w:tcPr>
          <w:p w14:paraId="39375587" w14:textId="77777777" w:rsidR="00DF74D7" w:rsidRPr="00DF74D7" w:rsidRDefault="00DF74D7" w:rsidP="00DF74D7">
            <w:r w:rsidRPr="00DF74D7">
              <w:t>126</w:t>
            </w:r>
          </w:p>
        </w:tc>
        <w:tc>
          <w:tcPr>
            <w:tcW w:w="2036" w:type="dxa"/>
            <w:hideMark/>
          </w:tcPr>
          <w:p w14:paraId="1AD8E76C" w14:textId="77777777" w:rsidR="00DF74D7" w:rsidRPr="00DF74D7" w:rsidRDefault="00DF74D7" w:rsidP="00DF74D7">
            <w:proofErr w:type="spellStart"/>
            <w:r w:rsidRPr="00DF74D7">
              <w:t>Ot</w:t>
            </w:r>
            <w:proofErr w:type="spellEnd"/>
            <w:r w:rsidRPr="00DF74D7">
              <w:t xml:space="preserve"> up </w:t>
            </w:r>
            <w:proofErr w:type="spellStart"/>
            <w:r w:rsidRPr="00DF74D7">
              <w:t>rsp</w:t>
            </w:r>
            <w:proofErr w:type="spellEnd"/>
            <w:r w:rsidRPr="00DF74D7">
              <w:t xml:space="preserve"> in</w:t>
            </w:r>
          </w:p>
        </w:tc>
        <w:tc>
          <w:tcPr>
            <w:tcW w:w="2036" w:type="dxa"/>
            <w:hideMark/>
          </w:tcPr>
          <w:p w14:paraId="0E32E9BD" w14:textId="77777777" w:rsidR="00DF74D7" w:rsidRPr="00DF74D7" w:rsidRDefault="00DF74D7" w:rsidP="00DF74D7">
            <w:r w:rsidRPr="00DF74D7">
              <w:t>340</w:t>
            </w:r>
          </w:p>
        </w:tc>
        <w:tc>
          <w:tcPr>
            <w:tcW w:w="2036" w:type="dxa"/>
            <w:hideMark/>
          </w:tcPr>
          <w:p w14:paraId="523DA06C" w14:textId="77777777" w:rsidR="00DF74D7" w:rsidRPr="00DF74D7" w:rsidRDefault="00DF74D7" w:rsidP="00DF74D7">
            <w:r w:rsidRPr="00DF74D7">
              <w:t>STREP SORE THROAT</w:t>
            </w:r>
          </w:p>
        </w:tc>
      </w:tr>
      <w:tr w:rsidR="00DF74D7" w:rsidRPr="00DF74D7" w14:paraId="5F8D6C46" w14:textId="77777777" w:rsidTr="00CF10D0">
        <w:trPr>
          <w:trHeight w:val="432"/>
        </w:trPr>
        <w:tc>
          <w:tcPr>
            <w:tcW w:w="2036" w:type="dxa"/>
            <w:hideMark/>
          </w:tcPr>
          <w:p w14:paraId="34609BFE" w14:textId="77777777" w:rsidR="00DF74D7" w:rsidRPr="00DF74D7" w:rsidRDefault="00DF74D7" w:rsidP="00DF74D7">
            <w:r w:rsidRPr="00DF74D7">
              <w:t>ICD-10</w:t>
            </w:r>
          </w:p>
        </w:tc>
        <w:tc>
          <w:tcPr>
            <w:tcW w:w="2036" w:type="dxa"/>
            <w:hideMark/>
          </w:tcPr>
          <w:p w14:paraId="794D1E49" w14:textId="77777777" w:rsidR="00DF74D7" w:rsidRPr="00DF74D7" w:rsidRDefault="00DF74D7" w:rsidP="00DF74D7">
            <w:r w:rsidRPr="00DF74D7">
              <w:t>RSP006</w:t>
            </w:r>
          </w:p>
        </w:tc>
        <w:tc>
          <w:tcPr>
            <w:tcW w:w="2036" w:type="dxa"/>
            <w:hideMark/>
          </w:tcPr>
          <w:p w14:paraId="1E8FCD82" w14:textId="77777777" w:rsidR="00DF74D7" w:rsidRPr="00DF74D7" w:rsidRDefault="00DF74D7" w:rsidP="00DF74D7">
            <w:r w:rsidRPr="00DF74D7">
              <w:t xml:space="preserve">Other specified upper respiratory infections </w:t>
            </w:r>
          </w:p>
        </w:tc>
        <w:tc>
          <w:tcPr>
            <w:tcW w:w="2036" w:type="dxa"/>
            <w:hideMark/>
          </w:tcPr>
          <w:p w14:paraId="0DCBB8CA" w14:textId="77777777" w:rsidR="00DF74D7" w:rsidRPr="00DF74D7" w:rsidRDefault="00DF74D7" w:rsidP="00DF74D7">
            <w:r w:rsidRPr="00DF74D7">
              <w:t>J020</w:t>
            </w:r>
          </w:p>
        </w:tc>
        <w:tc>
          <w:tcPr>
            <w:tcW w:w="2036" w:type="dxa"/>
            <w:hideMark/>
          </w:tcPr>
          <w:p w14:paraId="5B7CD893" w14:textId="77777777" w:rsidR="00DF74D7" w:rsidRPr="00DF74D7" w:rsidRDefault="00DF74D7" w:rsidP="00DF74D7">
            <w:r w:rsidRPr="00DF74D7">
              <w:t>Streptococcal pharyngitis</w:t>
            </w:r>
          </w:p>
        </w:tc>
      </w:tr>
    </w:tbl>
    <w:p w14:paraId="0AA67BF2" w14:textId="77777777" w:rsidR="00FE1201" w:rsidRDefault="00FE1201" w:rsidP="00385300">
      <w:pPr>
        <w:rPr>
          <w:b/>
          <w:bCs/>
        </w:rPr>
      </w:pPr>
    </w:p>
    <w:p w14:paraId="2A869B63" w14:textId="77777777" w:rsidR="005D5502" w:rsidDel="00B36CC7" w:rsidRDefault="005D5502" w:rsidP="00385300">
      <w:pPr>
        <w:rPr>
          <w:del w:id="428" w:author="Kline, Madeleine [2]" w:date="2023-06-26T17:38:00Z"/>
          <w:b/>
          <w:bCs/>
        </w:rPr>
      </w:pPr>
    </w:p>
    <w:p w14:paraId="4B4E996A" w14:textId="77777777" w:rsidR="00FE1201" w:rsidRDefault="00FE1201" w:rsidP="00385300">
      <w:pPr>
        <w:rPr>
          <w:b/>
          <w:bCs/>
        </w:rPr>
      </w:pPr>
    </w:p>
    <w:p w14:paraId="70B77BE3" w14:textId="2FEDA7E4" w:rsidR="00385300" w:rsidRDefault="00385300" w:rsidP="00385300">
      <w:r>
        <w:rPr>
          <w:b/>
          <w:bCs/>
        </w:rPr>
        <w:t>Supplementary Table 2: Regions with constituent states</w:t>
      </w:r>
    </w:p>
    <w:tbl>
      <w:tblPr>
        <w:tblStyle w:val="PlainTable2"/>
        <w:tblW w:w="10195" w:type="dxa"/>
        <w:tblLook w:val="0420" w:firstRow="1" w:lastRow="0" w:firstColumn="0" w:lastColumn="0" w:noHBand="0" w:noVBand="1"/>
      </w:tblPr>
      <w:tblGrid>
        <w:gridCol w:w="1790"/>
        <w:gridCol w:w="8405"/>
      </w:tblGrid>
      <w:tr w:rsidR="00385300" w:rsidRPr="00385300" w14:paraId="4D1B09D8" w14:textId="77777777" w:rsidTr="00385300">
        <w:trPr>
          <w:cnfStyle w:val="100000000000" w:firstRow="1" w:lastRow="0" w:firstColumn="0" w:lastColumn="0" w:oddVBand="0" w:evenVBand="0" w:oddHBand="0" w:evenHBand="0" w:firstRowFirstColumn="0" w:firstRowLastColumn="0" w:lastRowFirstColumn="0" w:lastRowLastColumn="0"/>
          <w:trHeight w:val="484"/>
        </w:trPr>
        <w:tc>
          <w:tcPr>
            <w:tcW w:w="1790" w:type="dxa"/>
            <w:hideMark/>
          </w:tcPr>
          <w:p w14:paraId="4A18A821" w14:textId="77777777" w:rsidR="00385300" w:rsidRPr="00385300" w:rsidRDefault="00385300" w:rsidP="00B21EDD">
            <w:r w:rsidRPr="00385300">
              <w:t>Region</w:t>
            </w:r>
          </w:p>
        </w:tc>
        <w:tc>
          <w:tcPr>
            <w:tcW w:w="8405" w:type="dxa"/>
            <w:hideMark/>
          </w:tcPr>
          <w:p w14:paraId="2EF6CCC9" w14:textId="77777777" w:rsidR="00385300" w:rsidRPr="00385300" w:rsidRDefault="00385300" w:rsidP="00B21EDD">
            <w:r w:rsidRPr="00385300">
              <w:t>States</w:t>
            </w:r>
          </w:p>
        </w:tc>
      </w:tr>
      <w:tr w:rsidR="00385300" w:rsidRPr="00385300" w14:paraId="53F92F10"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155809B" w14:textId="77777777" w:rsidR="00385300" w:rsidRPr="00385300" w:rsidRDefault="00385300" w:rsidP="00B21EDD">
            <w:r w:rsidRPr="00385300">
              <w:t>Northeast</w:t>
            </w:r>
          </w:p>
        </w:tc>
        <w:tc>
          <w:tcPr>
            <w:tcW w:w="8405" w:type="dxa"/>
            <w:hideMark/>
          </w:tcPr>
          <w:p w14:paraId="68338BAE" w14:textId="2B1DD274" w:rsidR="00385300" w:rsidRPr="00385300" w:rsidRDefault="00385300" w:rsidP="00B21EDD">
            <w:r w:rsidRPr="00385300">
              <w:t xml:space="preserve">Connecticut, Massachusetts, Maine, New Hampshire, Rhode Island, Vermont,      </w:t>
            </w:r>
          </w:p>
          <w:p w14:paraId="1C827618" w14:textId="77777777" w:rsidR="00385300" w:rsidRPr="00385300" w:rsidRDefault="00385300" w:rsidP="00B21EDD">
            <w:r w:rsidRPr="00385300">
              <w:t>New Jersey, New York, Pennsylvania</w:t>
            </w:r>
          </w:p>
        </w:tc>
      </w:tr>
      <w:tr w:rsidR="00385300" w:rsidRPr="00385300" w14:paraId="18987BC2" w14:textId="77777777" w:rsidTr="00385300">
        <w:trPr>
          <w:trHeight w:val="864"/>
        </w:trPr>
        <w:tc>
          <w:tcPr>
            <w:tcW w:w="1790" w:type="dxa"/>
            <w:hideMark/>
          </w:tcPr>
          <w:p w14:paraId="198F696F" w14:textId="77777777" w:rsidR="00385300" w:rsidRPr="00385300" w:rsidRDefault="00385300" w:rsidP="00B21EDD">
            <w:r w:rsidRPr="00385300">
              <w:t>Midwest</w:t>
            </w:r>
          </w:p>
        </w:tc>
        <w:tc>
          <w:tcPr>
            <w:tcW w:w="8405" w:type="dxa"/>
            <w:hideMark/>
          </w:tcPr>
          <w:p w14:paraId="2DCC7B07" w14:textId="77777777" w:rsidR="00385300" w:rsidRPr="00385300" w:rsidRDefault="00385300" w:rsidP="00B21EDD">
            <w:proofErr w:type="gramStart"/>
            <w:r w:rsidRPr="00385300">
              <w:t>Illinois,  Indiana</w:t>
            </w:r>
            <w:proofErr w:type="gramEnd"/>
            <w:r w:rsidRPr="00385300">
              <w:t>, Michigan, Ohio, Wisconsin, Iowa, Kansas, Minnesota, Missouri, Nebraska, North Dakota, South Dakota</w:t>
            </w:r>
          </w:p>
        </w:tc>
      </w:tr>
      <w:tr w:rsidR="00385300" w:rsidRPr="00385300" w14:paraId="55AF912B" w14:textId="77777777" w:rsidTr="00385300">
        <w:trPr>
          <w:cnfStyle w:val="000000100000" w:firstRow="0" w:lastRow="0" w:firstColumn="0" w:lastColumn="0" w:oddVBand="0" w:evenVBand="0" w:oddHBand="1" w:evenHBand="0" w:firstRowFirstColumn="0" w:firstRowLastColumn="0" w:lastRowFirstColumn="0" w:lastRowLastColumn="0"/>
          <w:trHeight w:val="864"/>
        </w:trPr>
        <w:tc>
          <w:tcPr>
            <w:tcW w:w="1790" w:type="dxa"/>
            <w:hideMark/>
          </w:tcPr>
          <w:p w14:paraId="2CD08E81" w14:textId="77777777" w:rsidR="00385300" w:rsidRPr="00385300" w:rsidRDefault="00385300" w:rsidP="00B21EDD">
            <w:r w:rsidRPr="00385300">
              <w:t>South</w:t>
            </w:r>
          </w:p>
        </w:tc>
        <w:tc>
          <w:tcPr>
            <w:tcW w:w="8405" w:type="dxa"/>
            <w:hideMark/>
          </w:tcPr>
          <w:p w14:paraId="57F7BA36" w14:textId="77777777" w:rsidR="00385300" w:rsidRPr="00385300" w:rsidRDefault="00385300" w:rsidP="00B21EDD">
            <w:r w:rsidRPr="00385300">
              <w:t xml:space="preserve">Delaware, Florida, Georgia, Maryland, North Carolina, South Carolina, </w:t>
            </w:r>
            <w:proofErr w:type="gramStart"/>
            <w:r w:rsidRPr="00385300">
              <w:t xml:space="preserve">Virginia,   </w:t>
            </w:r>
            <w:proofErr w:type="gramEnd"/>
            <w:r w:rsidRPr="00385300">
              <w:t xml:space="preserve">    West Virginia, Alabama, Kentucky, Mississippi, Tennessee, Arkansas, Louisiana, Oklahoma, Texas</w:t>
            </w:r>
          </w:p>
        </w:tc>
      </w:tr>
      <w:tr w:rsidR="00385300" w:rsidRPr="00385300" w14:paraId="524A89FE" w14:textId="77777777" w:rsidTr="00385300">
        <w:trPr>
          <w:trHeight w:val="864"/>
        </w:trPr>
        <w:tc>
          <w:tcPr>
            <w:tcW w:w="1790" w:type="dxa"/>
            <w:hideMark/>
          </w:tcPr>
          <w:p w14:paraId="4B60F982" w14:textId="77777777" w:rsidR="00385300" w:rsidRPr="00385300" w:rsidRDefault="00385300" w:rsidP="00B21EDD">
            <w:r w:rsidRPr="00385300">
              <w:t>West</w:t>
            </w:r>
          </w:p>
        </w:tc>
        <w:tc>
          <w:tcPr>
            <w:tcW w:w="8405" w:type="dxa"/>
            <w:hideMark/>
          </w:tcPr>
          <w:p w14:paraId="6250D6BA" w14:textId="321F6743" w:rsidR="00385300" w:rsidRPr="00385300" w:rsidRDefault="00385300" w:rsidP="00B21EDD">
            <w:r w:rsidRPr="00385300">
              <w:t xml:space="preserve">Arizona, Colorado, Idaho, </w:t>
            </w:r>
            <w:proofErr w:type="gramStart"/>
            <w:r w:rsidRPr="00385300">
              <w:t>Montana,  Nevada</w:t>
            </w:r>
            <w:proofErr w:type="gramEnd"/>
            <w:r w:rsidRPr="00385300">
              <w:t>, New Mexico, Utah, Wyoming, Alaska, California, Hawaii, Oregon,  Washington"</w:t>
            </w:r>
          </w:p>
        </w:tc>
      </w:tr>
    </w:tbl>
    <w:p w14:paraId="27BB9458" w14:textId="0BFDABDB" w:rsidR="003E07F8" w:rsidRDefault="003E07F8">
      <w:pPr>
        <w:rPr>
          <w:b/>
          <w:bCs/>
        </w:rPr>
      </w:pPr>
    </w:p>
    <w:p w14:paraId="3E588154" w14:textId="77777777" w:rsidR="00385300" w:rsidRDefault="00385300">
      <w:pPr>
        <w:rPr>
          <w:b/>
          <w:bCs/>
        </w:rPr>
      </w:pPr>
    </w:p>
    <w:p w14:paraId="403FF56F" w14:textId="77777777" w:rsidR="00385300" w:rsidRDefault="00385300">
      <w:pPr>
        <w:rPr>
          <w:b/>
          <w:bCs/>
        </w:rPr>
      </w:pPr>
    </w:p>
    <w:p w14:paraId="22F24C7C" w14:textId="77777777" w:rsidR="005D5502" w:rsidRDefault="005D5502">
      <w:pPr>
        <w:rPr>
          <w:b/>
          <w:bCs/>
        </w:rPr>
      </w:pPr>
    </w:p>
    <w:p w14:paraId="21B86CA5" w14:textId="77777777" w:rsidR="005D5502" w:rsidRDefault="005D5502">
      <w:pPr>
        <w:rPr>
          <w:b/>
          <w:bCs/>
        </w:rPr>
      </w:pPr>
    </w:p>
    <w:p w14:paraId="3EE197B6" w14:textId="77777777" w:rsidR="005D5502" w:rsidRDefault="005D5502">
      <w:pPr>
        <w:rPr>
          <w:b/>
          <w:bCs/>
        </w:rPr>
      </w:pPr>
    </w:p>
    <w:p w14:paraId="0169A125" w14:textId="77777777" w:rsidR="005D5502" w:rsidRDefault="005D5502">
      <w:pPr>
        <w:rPr>
          <w:b/>
          <w:bCs/>
        </w:rPr>
      </w:pPr>
    </w:p>
    <w:p w14:paraId="5EE1E03F" w14:textId="77777777" w:rsidR="005D5502" w:rsidRDefault="005D5502">
      <w:pPr>
        <w:rPr>
          <w:b/>
          <w:bCs/>
        </w:rPr>
      </w:pPr>
    </w:p>
    <w:p w14:paraId="25F5F0B7" w14:textId="77777777" w:rsidR="005D5502" w:rsidRDefault="005D5502">
      <w:pPr>
        <w:rPr>
          <w:b/>
          <w:bCs/>
        </w:rPr>
      </w:pPr>
    </w:p>
    <w:p w14:paraId="5F6B875F" w14:textId="77777777" w:rsidR="005D5502" w:rsidRDefault="005D5502">
      <w:pPr>
        <w:rPr>
          <w:b/>
          <w:bCs/>
        </w:rPr>
      </w:pPr>
    </w:p>
    <w:p w14:paraId="01026339" w14:textId="77777777" w:rsidR="005D5502" w:rsidRDefault="005D5502">
      <w:pPr>
        <w:rPr>
          <w:b/>
          <w:bCs/>
        </w:rPr>
      </w:pPr>
    </w:p>
    <w:p w14:paraId="053AEF23" w14:textId="77777777" w:rsidR="005D5502" w:rsidRDefault="005D5502">
      <w:pPr>
        <w:rPr>
          <w:b/>
          <w:bCs/>
        </w:rPr>
      </w:pPr>
    </w:p>
    <w:p w14:paraId="0A1830A6" w14:textId="77777777" w:rsidR="005D5502" w:rsidRDefault="005D5502">
      <w:pPr>
        <w:rPr>
          <w:b/>
          <w:bCs/>
        </w:rPr>
      </w:pPr>
    </w:p>
    <w:p w14:paraId="230E2CF8" w14:textId="77777777" w:rsidR="005D5502" w:rsidRDefault="005D5502">
      <w:pPr>
        <w:rPr>
          <w:ins w:id="429" w:author="Kline, Madeleine" w:date="2023-06-16T16:08:00Z"/>
          <w:b/>
          <w:bCs/>
        </w:rPr>
      </w:pPr>
    </w:p>
    <w:p w14:paraId="29D215BD" w14:textId="77777777" w:rsidR="001B1166" w:rsidRDefault="001B1166">
      <w:pPr>
        <w:rPr>
          <w:b/>
          <w:bCs/>
        </w:rPr>
      </w:pPr>
    </w:p>
    <w:p w14:paraId="37705C42" w14:textId="77777777" w:rsidR="005D5502" w:rsidRDefault="005D5502">
      <w:pPr>
        <w:rPr>
          <w:b/>
          <w:bCs/>
        </w:rPr>
      </w:pPr>
    </w:p>
    <w:p w14:paraId="2D71C9F5" w14:textId="77777777" w:rsidR="005D5502" w:rsidRDefault="005D5502">
      <w:pPr>
        <w:rPr>
          <w:b/>
          <w:bCs/>
        </w:rPr>
      </w:pPr>
    </w:p>
    <w:p w14:paraId="2D10891D" w14:textId="77777777" w:rsidR="00B36CC7" w:rsidRDefault="00B36CC7">
      <w:pPr>
        <w:rPr>
          <w:ins w:id="430" w:author="Kline, Madeleine [2]" w:date="2023-06-26T17:38:00Z"/>
          <w:b/>
          <w:bCs/>
        </w:rPr>
      </w:pPr>
    </w:p>
    <w:p w14:paraId="7B49A645" w14:textId="6E28C4BD" w:rsidR="0032077F" w:rsidRDefault="0032077F">
      <w:pPr>
        <w:rPr>
          <w:b/>
          <w:bCs/>
        </w:rPr>
      </w:pPr>
      <w:r>
        <w:rPr>
          <w:b/>
          <w:bCs/>
        </w:rPr>
        <w:t xml:space="preserve">Supplementary Table </w:t>
      </w:r>
      <w:r w:rsidR="00385300">
        <w:rPr>
          <w:b/>
          <w:bCs/>
        </w:rPr>
        <w:t>3</w:t>
      </w:r>
      <w:r>
        <w:rPr>
          <w:b/>
          <w:bCs/>
        </w:rPr>
        <w:t xml:space="preserve">: Subregions with constituent states </w:t>
      </w:r>
    </w:p>
    <w:tbl>
      <w:tblPr>
        <w:tblStyle w:val="PlainTable2"/>
        <w:tblW w:w="10194" w:type="dxa"/>
        <w:tblLook w:val="0420" w:firstRow="1" w:lastRow="0" w:firstColumn="0" w:lastColumn="0" w:noHBand="0" w:noVBand="1"/>
      </w:tblPr>
      <w:tblGrid>
        <w:gridCol w:w="3500"/>
        <w:gridCol w:w="6694"/>
      </w:tblGrid>
      <w:tr w:rsidR="0032077F" w:rsidRPr="0032077F" w14:paraId="31AF0843" w14:textId="77777777" w:rsidTr="006C297F">
        <w:trPr>
          <w:cnfStyle w:val="100000000000" w:firstRow="1" w:lastRow="0" w:firstColumn="0" w:lastColumn="0" w:oddVBand="0" w:evenVBand="0" w:oddHBand="0" w:evenHBand="0" w:firstRowFirstColumn="0" w:firstRowLastColumn="0" w:lastRowFirstColumn="0" w:lastRowLastColumn="0"/>
          <w:trHeight w:val="504"/>
        </w:trPr>
        <w:tc>
          <w:tcPr>
            <w:tcW w:w="3500" w:type="dxa"/>
            <w:hideMark/>
          </w:tcPr>
          <w:p w14:paraId="6ACB3929" w14:textId="77777777" w:rsidR="0032077F" w:rsidRPr="0032077F" w:rsidRDefault="0032077F" w:rsidP="0032077F">
            <w:pPr>
              <w:rPr>
                <w:b w:val="0"/>
                <w:bCs w:val="0"/>
              </w:rPr>
            </w:pPr>
            <w:r w:rsidRPr="0032077F">
              <w:t>Subregion</w:t>
            </w:r>
          </w:p>
        </w:tc>
        <w:tc>
          <w:tcPr>
            <w:tcW w:w="6694" w:type="dxa"/>
            <w:hideMark/>
          </w:tcPr>
          <w:p w14:paraId="115CD6F4" w14:textId="77777777" w:rsidR="0032077F" w:rsidRPr="0032077F" w:rsidRDefault="0032077F" w:rsidP="0032077F">
            <w:pPr>
              <w:rPr>
                <w:b w:val="0"/>
                <w:bCs w:val="0"/>
              </w:rPr>
            </w:pPr>
            <w:r w:rsidRPr="0032077F">
              <w:t>States</w:t>
            </w:r>
          </w:p>
        </w:tc>
      </w:tr>
      <w:tr w:rsidR="0032077F" w:rsidRPr="0032077F" w14:paraId="3D6B66D0"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2DCBFF8" w14:textId="77777777" w:rsidR="0032077F" w:rsidRPr="0032077F" w:rsidRDefault="0032077F" w:rsidP="0032077F">
            <w:r w:rsidRPr="0032077F">
              <w:t>New England</w:t>
            </w:r>
          </w:p>
        </w:tc>
        <w:tc>
          <w:tcPr>
            <w:tcW w:w="6694" w:type="dxa"/>
            <w:hideMark/>
          </w:tcPr>
          <w:p w14:paraId="09BD4777" w14:textId="77777777" w:rsidR="0032077F" w:rsidRPr="0032077F" w:rsidRDefault="0032077F" w:rsidP="0032077F">
            <w:r w:rsidRPr="0032077F">
              <w:t>Connecticut, Maine, Massachusetts, New Hampshire, Rhode Island, Vermont</w:t>
            </w:r>
          </w:p>
        </w:tc>
      </w:tr>
      <w:tr w:rsidR="0032077F" w:rsidRPr="0032077F" w14:paraId="25DE29D8" w14:textId="77777777" w:rsidTr="006C297F">
        <w:trPr>
          <w:trHeight w:val="504"/>
        </w:trPr>
        <w:tc>
          <w:tcPr>
            <w:tcW w:w="3500" w:type="dxa"/>
            <w:hideMark/>
          </w:tcPr>
          <w:p w14:paraId="5C541772" w14:textId="77777777" w:rsidR="0032077F" w:rsidRPr="0032077F" w:rsidRDefault="0032077F" w:rsidP="0032077F">
            <w:r w:rsidRPr="0032077F">
              <w:t>Middle Atlantic</w:t>
            </w:r>
          </w:p>
        </w:tc>
        <w:tc>
          <w:tcPr>
            <w:tcW w:w="6694" w:type="dxa"/>
            <w:hideMark/>
          </w:tcPr>
          <w:p w14:paraId="2114611C" w14:textId="77777777" w:rsidR="0032077F" w:rsidRPr="0032077F" w:rsidRDefault="0032077F" w:rsidP="0032077F">
            <w:r w:rsidRPr="0032077F">
              <w:t>New Jersey, New York, Pennsylvania</w:t>
            </w:r>
          </w:p>
        </w:tc>
      </w:tr>
      <w:tr w:rsidR="0032077F" w:rsidRPr="0032077F" w14:paraId="3205AC4F"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6F7FF8F" w14:textId="77777777" w:rsidR="0032077F" w:rsidRPr="0032077F" w:rsidRDefault="0032077F" w:rsidP="0032077F">
            <w:r w:rsidRPr="0032077F">
              <w:t>East North Central</w:t>
            </w:r>
          </w:p>
        </w:tc>
        <w:tc>
          <w:tcPr>
            <w:tcW w:w="6694" w:type="dxa"/>
            <w:hideMark/>
          </w:tcPr>
          <w:p w14:paraId="031404B8" w14:textId="77777777" w:rsidR="0032077F" w:rsidRPr="0032077F" w:rsidRDefault="0032077F" w:rsidP="0032077F">
            <w:r w:rsidRPr="0032077F">
              <w:t>Indiana, Illinois, Michigan, Ohio, Wisconsin</w:t>
            </w:r>
          </w:p>
        </w:tc>
      </w:tr>
      <w:tr w:rsidR="0032077F" w:rsidRPr="0032077F" w14:paraId="4E23D195" w14:textId="77777777" w:rsidTr="006C297F">
        <w:trPr>
          <w:trHeight w:val="504"/>
        </w:trPr>
        <w:tc>
          <w:tcPr>
            <w:tcW w:w="3500" w:type="dxa"/>
            <w:hideMark/>
          </w:tcPr>
          <w:p w14:paraId="1EB025A6" w14:textId="77777777" w:rsidR="0032077F" w:rsidRPr="0032077F" w:rsidRDefault="0032077F" w:rsidP="0032077F">
            <w:r w:rsidRPr="0032077F">
              <w:t>West North Central</w:t>
            </w:r>
          </w:p>
        </w:tc>
        <w:tc>
          <w:tcPr>
            <w:tcW w:w="6694" w:type="dxa"/>
            <w:hideMark/>
          </w:tcPr>
          <w:p w14:paraId="66A11EB4" w14:textId="77777777" w:rsidR="0032077F" w:rsidRPr="0032077F" w:rsidRDefault="0032077F" w:rsidP="0032077F">
            <w:r w:rsidRPr="0032077F">
              <w:t>Iowa, Kansas, Minnesota, Missouri, Nebraska, North Dakota, South Dakota</w:t>
            </w:r>
          </w:p>
        </w:tc>
      </w:tr>
      <w:tr w:rsidR="0032077F" w:rsidRPr="0032077F" w14:paraId="6518C3A6"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4F2C1413" w14:textId="77777777" w:rsidR="0032077F" w:rsidRPr="0032077F" w:rsidRDefault="0032077F" w:rsidP="0032077F">
            <w:r w:rsidRPr="0032077F">
              <w:t>South Atlantic</w:t>
            </w:r>
          </w:p>
        </w:tc>
        <w:tc>
          <w:tcPr>
            <w:tcW w:w="6694" w:type="dxa"/>
            <w:hideMark/>
          </w:tcPr>
          <w:p w14:paraId="690AF9A9" w14:textId="77777777" w:rsidR="0032077F" w:rsidRPr="0032077F" w:rsidRDefault="0032077F" w:rsidP="0032077F">
            <w:r w:rsidRPr="0032077F">
              <w:t>Delaware, Washington DC, Florida, Georgia, Maryland, North Carolina, South Carolina, Virginia, West Virginia</w:t>
            </w:r>
          </w:p>
        </w:tc>
      </w:tr>
      <w:tr w:rsidR="0032077F" w:rsidRPr="0032077F" w14:paraId="54CF0135" w14:textId="77777777" w:rsidTr="006C297F">
        <w:trPr>
          <w:trHeight w:val="504"/>
        </w:trPr>
        <w:tc>
          <w:tcPr>
            <w:tcW w:w="3500" w:type="dxa"/>
            <w:hideMark/>
          </w:tcPr>
          <w:p w14:paraId="0216AFCB" w14:textId="77777777" w:rsidR="0032077F" w:rsidRPr="0032077F" w:rsidRDefault="0032077F" w:rsidP="0032077F">
            <w:r w:rsidRPr="0032077F">
              <w:t>East South Central</w:t>
            </w:r>
          </w:p>
        </w:tc>
        <w:tc>
          <w:tcPr>
            <w:tcW w:w="6694" w:type="dxa"/>
            <w:hideMark/>
          </w:tcPr>
          <w:p w14:paraId="3B62B538" w14:textId="77777777" w:rsidR="0032077F" w:rsidRPr="0032077F" w:rsidRDefault="0032077F" w:rsidP="0032077F">
            <w:r w:rsidRPr="0032077F">
              <w:t>Alabama, Kentucky, Mississippi, Tennessee</w:t>
            </w:r>
          </w:p>
        </w:tc>
      </w:tr>
      <w:tr w:rsidR="0032077F" w:rsidRPr="0032077F" w14:paraId="54CF616D"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246E3342" w14:textId="77777777" w:rsidR="0032077F" w:rsidRPr="0032077F" w:rsidRDefault="0032077F" w:rsidP="0032077F">
            <w:r w:rsidRPr="0032077F">
              <w:t>West South Central</w:t>
            </w:r>
          </w:p>
        </w:tc>
        <w:tc>
          <w:tcPr>
            <w:tcW w:w="6694" w:type="dxa"/>
            <w:hideMark/>
          </w:tcPr>
          <w:p w14:paraId="32B13F1F" w14:textId="77777777" w:rsidR="0032077F" w:rsidRPr="0032077F" w:rsidRDefault="0032077F" w:rsidP="0032077F">
            <w:r w:rsidRPr="0032077F">
              <w:t>Arkansas, Louisiana, Oklahoma, Texas</w:t>
            </w:r>
          </w:p>
        </w:tc>
      </w:tr>
      <w:tr w:rsidR="0032077F" w:rsidRPr="0032077F" w14:paraId="789DA448" w14:textId="77777777" w:rsidTr="006C297F">
        <w:trPr>
          <w:trHeight w:val="504"/>
        </w:trPr>
        <w:tc>
          <w:tcPr>
            <w:tcW w:w="3500" w:type="dxa"/>
            <w:hideMark/>
          </w:tcPr>
          <w:p w14:paraId="32D97248" w14:textId="77777777" w:rsidR="0032077F" w:rsidRPr="0032077F" w:rsidRDefault="0032077F" w:rsidP="0032077F">
            <w:r w:rsidRPr="0032077F">
              <w:t>Mountain West</w:t>
            </w:r>
          </w:p>
        </w:tc>
        <w:tc>
          <w:tcPr>
            <w:tcW w:w="6694" w:type="dxa"/>
            <w:hideMark/>
          </w:tcPr>
          <w:p w14:paraId="5B020C45" w14:textId="77777777" w:rsidR="0032077F" w:rsidRPr="0032077F" w:rsidRDefault="0032077F" w:rsidP="0032077F">
            <w:r w:rsidRPr="0032077F">
              <w:t>Arizona, Colorado, Idaho, New Mexico, Montana, Utah, Nevada, Wyoming</w:t>
            </w:r>
          </w:p>
        </w:tc>
      </w:tr>
      <w:tr w:rsidR="0032077F" w:rsidRPr="0032077F" w14:paraId="4F95BB23" w14:textId="77777777" w:rsidTr="006C297F">
        <w:trPr>
          <w:cnfStyle w:val="000000100000" w:firstRow="0" w:lastRow="0" w:firstColumn="0" w:lastColumn="0" w:oddVBand="0" w:evenVBand="0" w:oddHBand="1" w:evenHBand="0" w:firstRowFirstColumn="0" w:firstRowLastColumn="0" w:lastRowFirstColumn="0" w:lastRowLastColumn="0"/>
          <w:trHeight w:val="504"/>
        </w:trPr>
        <w:tc>
          <w:tcPr>
            <w:tcW w:w="3500" w:type="dxa"/>
            <w:hideMark/>
          </w:tcPr>
          <w:p w14:paraId="52B4499A" w14:textId="77777777" w:rsidR="0032077F" w:rsidRPr="0032077F" w:rsidRDefault="0032077F" w:rsidP="0032077F">
            <w:r w:rsidRPr="0032077F">
              <w:t>Pacific West</w:t>
            </w:r>
          </w:p>
        </w:tc>
        <w:tc>
          <w:tcPr>
            <w:tcW w:w="6694" w:type="dxa"/>
            <w:hideMark/>
          </w:tcPr>
          <w:p w14:paraId="69788511" w14:textId="4048A9F2" w:rsidR="0032077F" w:rsidRPr="0032077F" w:rsidRDefault="0032077F" w:rsidP="0032077F">
            <w:r w:rsidRPr="0032077F">
              <w:t>California, Oregon, Washington</w:t>
            </w:r>
          </w:p>
        </w:tc>
      </w:tr>
    </w:tbl>
    <w:p w14:paraId="44558F85" w14:textId="77777777" w:rsidR="0032077F" w:rsidRDefault="0032077F">
      <w:pPr>
        <w:rPr>
          <w:b/>
          <w:bCs/>
        </w:rPr>
      </w:pPr>
    </w:p>
    <w:p w14:paraId="47CDEB46" w14:textId="77777777" w:rsidR="00385300" w:rsidRDefault="00385300">
      <w:pPr>
        <w:rPr>
          <w:ins w:id="431" w:author="Kline, Madeleine" w:date="2023-06-16T16:08:00Z"/>
        </w:rPr>
      </w:pPr>
    </w:p>
    <w:p w14:paraId="046097CC" w14:textId="77777777" w:rsidR="001B1166" w:rsidRDefault="001B1166">
      <w:pPr>
        <w:rPr>
          <w:ins w:id="432" w:author="Kline, Madeleine" w:date="2023-06-16T16:08:00Z"/>
        </w:rPr>
      </w:pPr>
    </w:p>
    <w:p w14:paraId="34ED7556" w14:textId="77777777" w:rsidR="001B1166" w:rsidRDefault="001B1166">
      <w:pPr>
        <w:rPr>
          <w:ins w:id="433" w:author="Kline, Madeleine" w:date="2023-06-16T16:08:00Z"/>
        </w:rPr>
      </w:pPr>
    </w:p>
    <w:p w14:paraId="2F2F8104" w14:textId="77777777" w:rsidR="001B1166" w:rsidRDefault="001B1166">
      <w:pPr>
        <w:rPr>
          <w:ins w:id="434" w:author="Kline, Madeleine" w:date="2023-06-16T16:08:00Z"/>
        </w:rPr>
      </w:pPr>
    </w:p>
    <w:p w14:paraId="2F4813E1" w14:textId="77777777" w:rsidR="001B1166" w:rsidRDefault="001B1166">
      <w:pPr>
        <w:rPr>
          <w:ins w:id="435" w:author="Kline, Madeleine" w:date="2023-06-16T16:08:00Z"/>
        </w:rPr>
      </w:pPr>
    </w:p>
    <w:p w14:paraId="02205C8A" w14:textId="77777777" w:rsidR="001B1166" w:rsidRDefault="001B1166">
      <w:pPr>
        <w:rPr>
          <w:ins w:id="436" w:author="Kline, Madeleine" w:date="2023-06-16T16:08:00Z"/>
        </w:rPr>
      </w:pPr>
    </w:p>
    <w:p w14:paraId="1A359DB5" w14:textId="77777777" w:rsidR="001B1166" w:rsidRDefault="001B1166">
      <w:pPr>
        <w:rPr>
          <w:ins w:id="437" w:author="Kline, Madeleine" w:date="2023-06-16T16:08:00Z"/>
        </w:rPr>
      </w:pPr>
    </w:p>
    <w:p w14:paraId="1042CCBD" w14:textId="77777777" w:rsidR="001B1166" w:rsidRDefault="001B1166">
      <w:pPr>
        <w:rPr>
          <w:ins w:id="438" w:author="Kline, Madeleine" w:date="2023-06-16T16:08:00Z"/>
        </w:rPr>
      </w:pPr>
    </w:p>
    <w:p w14:paraId="0F39AAFE" w14:textId="77777777" w:rsidR="001B1166" w:rsidRDefault="001B1166">
      <w:pPr>
        <w:rPr>
          <w:ins w:id="439" w:author="Kline, Madeleine" w:date="2023-06-16T16:08:00Z"/>
        </w:rPr>
      </w:pPr>
    </w:p>
    <w:p w14:paraId="5C89FAD7" w14:textId="77777777" w:rsidR="001B1166" w:rsidRDefault="001B1166">
      <w:pPr>
        <w:rPr>
          <w:ins w:id="440" w:author="Kline, Madeleine" w:date="2023-06-16T16:08:00Z"/>
        </w:rPr>
      </w:pPr>
    </w:p>
    <w:p w14:paraId="348CCB32" w14:textId="77777777" w:rsidR="001B1166" w:rsidRDefault="001B1166">
      <w:pPr>
        <w:rPr>
          <w:ins w:id="441" w:author="Kline, Madeleine" w:date="2023-06-16T16:08:00Z"/>
        </w:rPr>
      </w:pPr>
    </w:p>
    <w:p w14:paraId="4CEA2671" w14:textId="77777777" w:rsidR="001B1166" w:rsidRDefault="001B1166">
      <w:pPr>
        <w:rPr>
          <w:ins w:id="442" w:author="Kline, Madeleine" w:date="2023-06-16T16:08:00Z"/>
        </w:rPr>
      </w:pPr>
    </w:p>
    <w:p w14:paraId="7B593F55" w14:textId="77777777" w:rsidR="001B1166" w:rsidRDefault="001B1166">
      <w:pPr>
        <w:rPr>
          <w:ins w:id="443" w:author="Kline, Madeleine" w:date="2023-06-16T16:08:00Z"/>
        </w:rPr>
      </w:pPr>
    </w:p>
    <w:p w14:paraId="79C42D59" w14:textId="77777777" w:rsidR="001B1166" w:rsidRDefault="001B1166">
      <w:pPr>
        <w:rPr>
          <w:ins w:id="444" w:author="Kline, Madeleine" w:date="2023-06-16T16:08:00Z"/>
        </w:rPr>
      </w:pPr>
    </w:p>
    <w:p w14:paraId="215DEC04" w14:textId="77777777" w:rsidR="001B1166" w:rsidRDefault="001B1166">
      <w:pPr>
        <w:rPr>
          <w:ins w:id="445" w:author="Kline, Madeleine" w:date="2023-06-16T16:08:00Z"/>
        </w:rPr>
      </w:pPr>
    </w:p>
    <w:p w14:paraId="59289046" w14:textId="77777777" w:rsidR="001B1166" w:rsidRDefault="001B1166">
      <w:pPr>
        <w:rPr>
          <w:ins w:id="446" w:author="Kline, Madeleine" w:date="2023-06-16T16:08:00Z"/>
        </w:rPr>
      </w:pPr>
    </w:p>
    <w:p w14:paraId="030483C6" w14:textId="77777777" w:rsidR="001B1166" w:rsidRDefault="001B1166">
      <w:pPr>
        <w:rPr>
          <w:ins w:id="447" w:author="Kline, Madeleine" w:date="2023-06-16T16:08:00Z"/>
        </w:rPr>
      </w:pPr>
    </w:p>
    <w:p w14:paraId="4A15D034" w14:textId="77777777" w:rsidR="001B1166" w:rsidRDefault="001B1166">
      <w:pPr>
        <w:rPr>
          <w:ins w:id="448" w:author="Kline, Madeleine" w:date="2023-06-16T16:08:00Z"/>
        </w:rPr>
      </w:pPr>
    </w:p>
    <w:p w14:paraId="709347DD" w14:textId="77777777" w:rsidR="001B1166" w:rsidRDefault="001B1166">
      <w:pPr>
        <w:rPr>
          <w:ins w:id="449" w:author="Kline, Madeleine" w:date="2023-06-16T16:08:00Z"/>
        </w:rPr>
      </w:pPr>
    </w:p>
    <w:p w14:paraId="1124ECFD" w14:textId="77777777" w:rsidR="001B1166" w:rsidRDefault="001B1166">
      <w:pPr>
        <w:rPr>
          <w:ins w:id="450" w:author="Kline, Madeleine" w:date="2023-06-16T16:08:00Z"/>
        </w:rPr>
      </w:pPr>
    </w:p>
    <w:p w14:paraId="2F134C15" w14:textId="77777777" w:rsidR="001B1166" w:rsidRDefault="001B1166">
      <w:pPr>
        <w:rPr>
          <w:ins w:id="451" w:author="Kline, Madeleine" w:date="2023-06-16T16:08:00Z"/>
        </w:rPr>
      </w:pPr>
    </w:p>
    <w:p w14:paraId="1689A8E5" w14:textId="77777777" w:rsidR="001B1166" w:rsidRDefault="001B1166">
      <w:pPr>
        <w:rPr>
          <w:ins w:id="452" w:author="Kline, Madeleine" w:date="2023-06-16T16:08:00Z"/>
        </w:rPr>
      </w:pPr>
    </w:p>
    <w:p w14:paraId="72E75BE9" w14:textId="77777777" w:rsidR="001B1166" w:rsidRDefault="001B1166"/>
    <w:p w14:paraId="6B52DFEC" w14:textId="3EB5AC66" w:rsidR="00907F42" w:rsidRDefault="002E7C84">
      <w:pPr>
        <w:rPr>
          <w:b/>
          <w:bCs/>
        </w:rPr>
      </w:pPr>
      <w:r w:rsidRPr="004E1F9D">
        <w:rPr>
          <w:b/>
          <w:bCs/>
        </w:rPr>
        <w:t>Supplementary Table 4: Region Difference Comparisons by Quarter</w:t>
      </w:r>
    </w:p>
    <w:p w14:paraId="526BB7B2" w14:textId="36BA6EC3" w:rsidR="002E7C84" w:rsidRPr="002E7C84" w:rsidRDefault="002E7C84">
      <w:r>
        <w:t>Quarter 1 = January – March, Quarter 2 = April – June, Quarter 3 = July – September, Quarter 4 = October - December</w:t>
      </w:r>
    </w:p>
    <w:tbl>
      <w:tblPr>
        <w:tblStyle w:val="GridTable2"/>
        <w:tblW w:w="10080" w:type="dxa"/>
        <w:tblLook w:val="06A0" w:firstRow="1" w:lastRow="0" w:firstColumn="1" w:lastColumn="0" w:noHBand="1" w:noVBand="1"/>
      </w:tblPr>
      <w:tblGrid>
        <w:gridCol w:w="3780"/>
        <w:gridCol w:w="1890"/>
        <w:gridCol w:w="4410"/>
      </w:tblGrid>
      <w:tr w:rsidR="004E1F9D" w:rsidRPr="002E7C84" w14:paraId="46E4DD4B" w14:textId="77777777" w:rsidTr="001B116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D3B0E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Comparison</w:t>
            </w:r>
          </w:p>
        </w:tc>
        <w:tc>
          <w:tcPr>
            <w:tcW w:w="1890" w:type="dxa"/>
            <w:noWrap/>
            <w:hideMark/>
          </w:tcPr>
          <w:p w14:paraId="3DA72F18" w14:textId="77777777" w:rsidR="002E7C84" w:rsidRPr="002E7C84" w:rsidRDefault="002E7C84"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Quarter</w:t>
            </w:r>
          </w:p>
        </w:tc>
        <w:tc>
          <w:tcPr>
            <w:tcW w:w="4410" w:type="dxa"/>
            <w:noWrap/>
            <w:hideMark/>
          </w:tcPr>
          <w:p w14:paraId="51C67E37" w14:textId="2E6ED236" w:rsidR="002E7C84" w:rsidRPr="002E7C84" w:rsidRDefault="004E1F9D" w:rsidP="002E7C8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Absolute Difference in Visits per 1000 People (95% CI</w:t>
            </w:r>
            <w:r w:rsidR="002E7C84" w:rsidRPr="002E7C84">
              <w:rPr>
                <w:rFonts w:ascii="Calibri" w:eastAsia="Times New Roman" w:hAnsi="Calibri" w:cs="Calibri"/>
                <w:color w:val="000000"/>
              </w:rPr>
              <w:t>)</w:t>
            </w:r>
          </w:p>
        </w:tc>
      </w:tr>
      <w:tr w:rsidR="00D93081" w:rsidRPr="002E7C84" w14:paraId="3B470190"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50A73D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D0BDB8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AF16F49"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0.14 (-0.51-0.79)</w:t>
            </w:r>
          </w:p>
        </w:tc>
      </w:tr>
      <w:tr w:rsidR="004E1F9D" w:rsidRPr="002E7C84" w14:paraId="009B2CEA"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E13B41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44F010AC"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8BC732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(0.61-1.26)</w:t>
            </w:r>
          </w:p>
        </w:tc>
      </w:tr>
      <w:tr w:rsidR="00D93081" w:rsidRPr="002E7C84" w14:paraId="429CA08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16BC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6F592CE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4B1D6AF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0.41 (0.23-0.59)</w:t>
            </w:r>
          </w:p>
        </w:tc>
      </w:tr>
      <w:tr w:rsidR="004E1F9D" w:rsidRPr="002E7C84" w14:paraId="3961CBF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C63F7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Northeast-Midwest</w:t>
            </w:r>
          </w:p>
        </w:tc>
        <w:tc>
          <w:tcPr>
            <w:tcW w:w="1890" w:type="dxa"/>
            <w:noWrap/>
            <w:hideMark/>
          </w:tcPr>
          <w:p w14:paraId="097E9B5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919446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0.51 (0.25-0.78)</w:t>
            </w:r>
          </w:p>
        </w:tc>
      </w:tr>
      <w:tr w:rsidR="00D93081" w:rsidRPr="002E7C84" w14:paraId="5612EE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DA33B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08FFF3A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E32988B"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1.97 (1.41-2.54)</w:t>
            </w:r>
          </w:p>
        </w:tc>
      </w:tr>
      <w:tr w:rsidR="004E1F9D" w:rsidRPr="002E7C84" w14:paraId="65EC56D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F5A548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376ACE43"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777B1C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2.2 (1.8-2.6)</w:t>
            </w:r>
          </w:p>
        </w:tc>
      </w:tr>
      <w:tr w:rsidR="00D93081" w:rsidRPr="002E7C84" w14:paraId="1073D42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6CD5D3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7F7EB7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3B5D96E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 (1.92-2.29)</w:t>
            </w:r>
          </w:p>
        </w:tc>
      </w:tr>
      <w:tr w:rsidR="004E1F9D" w:rsidRPr="002E7C84" w14:paraId="7110EF4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69E654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South-Midwest</w:t>
            </w:r>
          </w:p>
        </w:tc>
        <w:tc>
          <w:tcPr>
            <w:tcW w:w="1890" w:type="dxa"/>
            <w:noWrap/>
            <w:hideMark/>
          </w:tcPr>
          <w:p w14:paraId="45A167A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5C137233"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3.38 (2.97-3.8)</w:t>
            </w:r>
          </w:p>
        </w:tc>
      </w:tr>
      <w:tr w:rsidR="00D93081" w:rsidRPr="002E7C84" w14:paraId="292D3B64"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B7A3E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6D18729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5DF2081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2.11 (1.58-2.65)</w:t>
            </w:r>
          </w:p>
        </w:tc>
      </w:tr>
      <w:tr w:rsidR="004E1F9D" w:rsidRPr="002E7C84" w14:paraId="39CCCCF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4C276C"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4F9127A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0EAA640C"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1.27 (0.93-1.61)</w:t>
            </w:r>
          </w:p>
        </w:tc>
      </w:tr>
      <w:tr w:rsidR="00D93081" w:rsidRPr="002E7C84" w14:paraId="4DBAFFF6"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0DF165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0967CFF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6EA1BC2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2.51 (2.25-2.78)</w:t>
            </w:r>
          </w:p>
        </w:tc>
      </w:tr>
      <w:tr w:rsidR="004E1F9D" w:rsidRPr="002E7C84" w14:paraId="2066F3A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9FA6AD8"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South-Northeast</w:t>
            </w:r>
          </w:p>
        </w:tc>
        <w:tc>
          <w:tcPr>
            <w:tcW w:w="1890" w:type="dxa"/>
            <w:noWrap/>
            <w:hideMark/>
          </w:tcPr>
          <w:p w14:paraId="36E19837"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0799553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3.9 (3.55-4.25)</w:t>
            </w:r>
          </w:p>
        </w:tc>
      </w:tr>
      <w:tr w:rsidR="00D93081" w:rsidRPr="002E7C84" w14:paraId="6C67E3A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89E0AE3"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5214694D"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741889B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5.02 (3.98-6.07)</w:t>
            </w:r>
          </w:p>
        </w:tc>
      </w:tr>
      <w:tr w:rsidR="004E1F9D" w:rsidRPr="002E7C84" w14:paraId="7CFCEA5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8967EDF"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708E2A2B"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18F4A8D0"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2.93 (2.49-3.37)</w:t>
            </w:r>
          </w:p>
        </w:tc>
      </w:tr>
      <w:tr w:rsidR="00D93081" w:rsidRPr="002E7C84" w14:paraId="65A6F819"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DB6B69E"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358888EA"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1F957B7"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1.34 (1.09-1.59)</w:t>
            </w:r>
          </w:p>
        </w:tc>
      </w:tr>
      <w:tr w:rsidR="004E1F9D" w:rsidRPr="002E7C84" w14:paraId="247A00D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188B125"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West-Midwest</w:t>
            </w:r>
          </w:p>
        </w:tc>
        <w:tc>
          <w:tcPr>
            <w:tcW w:w="1890" w:type="dxa"/>
            <w:noWrap/>
            <w:hideMark/>
          </w:tcPr>
          <w:p w14:paraId="0400BF06"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2BACEFD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2.53 (2.27-2.79)</w:t>
            </w:r>
          </w:p>
        </w:tc>
      </w:tr>
      <w:tr w:rsidR="00D93081" w:rsidRPr="002E7C84" w14:paraId="5BF16B6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777E3979"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406FD835"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1DC64FD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4.88 (4.13-5.64)</w:t>
            </w:r>
          </w:p>
        </w:tc>
      </w:tr>
      <w:tr w:rsidR="004E1F9D" w:rsidRPr="002E7C84" w14:paraId="4D66206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7B24421"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6CEC8D8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49FEC205"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3.87 (3.36-4.37)</w:t>
            </w:r>
          </w:p>
        </w:tc>
      </w:tr>
      <w:tr w:rsidR="00D93081" w:rsidRPr="002E7C84" w14:paraId="5261F795"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1F58FB7"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24975532"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5CAC205A"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0.93 (0.76-1.1)</w:t>
            </w:r>
          </w:p>
        </w:tc>
      </w:tr>
      <w:tr w:rsidR="004E1F9D" w:rsidRPr="002E7C84" w14:paraId="16EB7AB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363F5A2"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West-Northeast</w:t>
            </w:r>
          </w:p>
        </w:tc>
        <w:tc>
          <w:tcPr>
            <w:tcW w:w="1890" w:type="dxa"/>
            <w:noWrap/>
            <w:hideMark/>
          </w:tcPr>
          <w:p w14:paraId="7CD30DE8"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47C9771D"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2.02 (1.7-2.33)</w:t>
            </w:r>
          </w:p>
        </w:tc>
      </w:tr>
      <w:tr w:rsidR="00D93081" w:rsidRPr="002E7C84" w14:paraId="075FF9C2"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2CF7686"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4C02EDC9"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1</w:t>
            </w:r>
          </w:p>
        </w:tc>
        <w:tc>
          <w:tcPr>
            <w:tcW w:w="4410" w:type="dxa"/>
            <w:noWrap/>
            <w:hideMark/>
          </w:tcPr>
          <w:p w14:paraId="2769229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7 (5.98-8.01)</w:t>
            </w:r>
          </w:p>
        </w:tc>
      </w:tr>
      <w:tr w:rsidR="004E1F9D" w:rsidRPr="002E7C84" w14:paraId="135B55D1"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7FD3C3B"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18FC521E"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2</w:t>
            </w:r>
          </w:p>
        </w:tc>
        <w:tc>
          <w:tcPr>
            <w:tcW w:w="4410" w:type="dxa"/>
            <w:noWrap/>
            <w:hideMark/>
          </w:tcPr>
          <w:p w14:paraId="22E7029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5.14 (4.59-5.68)</w:t>
            </w:r>
          </w:p>
        </w:tc>
      </w:tr>
      <w:tr w:rsidR="00D93081" w:rsidRPr="002E7C84" w14:paraId="30F1CB1E"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1F7E92D"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0EB92A4F"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w:t>
            </w:r>
          </w:p>
        </w:tc>
        <w:tc>
          <w:tcPr>
            <w:tcW w:w="4410" w:type="dxa"/>
            <w:noWrap/>
            <w:hideMark/>
          </w:tcPr>
          <w:p w14:paraId="7098CCB2"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3.44 (3.06-3.83)</w:t>
            </w:r>
          </w:p>
        </w:tc>
      </w:tr>
      <w:tr w:rsidR="004E1F9D" w:rsidRPr="002E7C84" w14:paraId="02702B37" w14:textId="77777777" w:rsidTr="001B1166">
        <w:trPr>
          <w:trHeight w:val="432"/>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09FA84" w14:textId="77777777" w:rsidR="002E7C84" w:rsidRPr="002E7C84" w:rsidRDefault="002E7C84" w:rsidP="002E7C84">
            <w:pPr>
              <w:rPr>
                <w:rFonts w:ascii="Calibri" w:eastAsia="Times New Roman" w:hAnsi="Calibri" w:cs="Calibri"/>
                <w:color w:val="000000"/>
              </w:rPr>
            </w:pPr>
            <w:r w:rsidRPr="002E7C84">
              <w:rPr>
                <w:rFonts w:ascii="Calibri" w:eastAsia="Times New Roman" w:hAnsi="Calibri" w:cs="Calibri"/>
                <w:color w:val="000000"/>
              </w:rPr>
              <w:t>West-South</w:t>
            </w:r>
          </w:p>
        </w:tc>
        <w:tc>
          <w:tcPr>
            <w:tcW w:w="1890" w:type="dxa"/>
            <w:noWrap/>
            <w:hideMark/>
          </w:tcPr>
          <w:p w14:paraId="64DC71C4" w14:textId="77777777" w:rsidR="002E7C84" w:rsidRPr="002E7C84" w:rsidRDefault="002E7C84" w:rsidP="002E7C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4</w:t>
            </w:r>
          </w:p>
        </w:tc>
        <w:tc>
          <w:tcPr>
            <w:tcW w:w="4410" w:type="dxa"/>
            <w:noWrap/>
            <w:hideMark/>
          </w:tcPr>
          <w:p w14:paraId="780567E8" w14:textId="77777777" w:rsidR="002E7C84" w:rsidRPr="002E7C84" w:rsidRDefault="002E7C84" w:rsidP="002E7C8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C84">
              <w:rPr>
                <w:rFonts w:ascii="Calibri" w:eastAsia="Times New Roman" w:hAnsi="Calibri" w:cs="Calibri"/>
                <w:color w:val="000000"/>
              </w:rPr>
              <w:t>5.91 (5.36-6.46)</w:t>
            </w:r>
          </w:p>
        </w:tc>
      </w:tr>
    </w:tbl>
    <w:p w14:paraId="3332DF26" w14:textId="77777777" w:rsidR="002E7C84" w:rsidRDefault="002E7C84"/>
    <w:p w14:paraId="10CD6DD6" w14:textId="77777777" w:rsidR="001B1166" w:rsidRDefault="001B1166">
      <w:pPr>
        <w:rPr>
          <w:ins w:id="453" w:author="Kline, Madeleine" w:date="2023-06-16T16:08:00Z"/>
        </w:rPr>
      </w:pPr>
    </w:p>
    <w:p w14:paraId="0C916636" w14:textId="77777777" w:rsidR="00907F42" w:rsidRDefault="00907F42" w:rsidP="00907F42">
      <w:pPr>
        <w:rPr>
          <w:b/>
          <w:bCs/>
        </w:rPr>
      </w:pPr>
    </w:p>
    <w:p w14:paraId="569EB25E" w14:textId="2AA3BA42" w:rsidR="00907F42" w:rsidRPr="00EA2E36" w:rsidRDefault="00907F42" w:rsidP="00907F42">
      <w:r>
        <w:rPr>
          <w:b/>
          <w:bCs/>
        </w:rPr>
        <w:t xml:space="preserve">Supplementary Table </w:t>
      </w:r>
      <w:r w:rsidR="005F61AA">
        <w:rPr>
          <w:b/>
          <w:bCs/>
        </w:rPr>
        <w:t>5</w:t>
      </w:r>
      <w:r>
        <w:rPr>
          <w:b/>
          <w:bCs/>
        </w:rPr>
        <w:t xml:space="preserve">: </w:t>
      </w:r>
      <w:r>
        <w:t>State sinusoid phases with confidence intervals</w:t>
      </w:r>
    </w:p>
    <w:p w14:paraId="212DB32A" w14:textId="77777777" w:rsidR="00907F42" w:rsidRDefault="00907F42" w:rsidP="00907F42">
      <w:pPr>
        <w:rPr>
          <w:rFonts w:ascii="Calibri" w:eastAsia="Times New Roman" w:hAnsi="Calibri" w:cs="Calibri"/>
          <w:color w:val="000000"/>
        </w:rPr>
        <w:sectPr w:rsidR="00907F42" w:rsidSect="00572304">
          <w:footerReference w:type="even" r:id="rId14"/>
          <w:footerReference w:type="default" r:id="rId15"/>
          <w:pgSz w:w="12240" w:h="15840"/>
          <w:pgMar w:top="1440" w:right="1440" w:bottom="1440" w:left="1440" w:header="720" w:footer="720" w:gutter="0"/>
          <w:lnNumType w:countBy="1" w:restart="continuous"/>
          <w:cols w:space="720"/>
          <w:docGrid w:linePitch="360"/>
        </w:sectPr>
      </w:pPr>
    </w:p>
    <w:tbl>
      <w:tblPr>
        <w:tblStyle w:val="ListTable7Colorful"/>
        <w:tblW w:w="5040" w:type="dxa"/>
        <w:tblLook w:val="06A0" w:firstRow="1" w:lastRow="0" w:firstColumn="1" w:lastColumn="0" w:noHBand="1" w:noVBand="1"/>
      </w:tblPr>
      <w:tblGrid>
        <w:gridCol w:w="2656"/>
        <w:gridCol w:w="2384"/>
      </w:tblGrid>
      <w:tr w:rsidR="00907F42" w:rsidRPr="001267CB" w14:paraId="380F29BF" w14:textId="77777777" w:rsidTr="00D91B46">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56" w:type="dxa"/>
            <w:noWrap/>
            <w:hideMark/>
          </w:tcPr>
          <w:p w14:paraId="713F252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State</w:t>
            </w:r>
          </w:p>
        </w:tc>
        <w:tc>
          <w:tcPr>
            <w:tcW w:w="2384" w:type="dxa"/>
            <w:noWrap/>
            <w:hideMark/>
          </w:tcPr>
          <w:p w14:paraId="1E8038C9" w14:textId="77777777" w:rsidR="00907F42" w:rsidRPr="001267CB" w:rsidRDefault="00907F42" w:rsidP="00B21E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Phase</w:t>
            </w:r>
            <w:r>
              <w:rPr>
                <w:rFonts w:ascii="Calibri" w:eastAsia="Times New Roman" w:hAnsi="Calibri" w:cs="Calibri"/>
                <w:color w:val="000000"/>
              </w:rPr>
              <w:t xml:space="preserve"> </w:t>
            </w:r>
            <w:r w:rsidRPr="001267CB">
              <w:rPr>
                <w:rFonts w:ascii="Calibri" w:eastAsia="Times New Roman" w:hAnsi="Calibri" w:cs="Calibri"/>
                <w:color w:val="000000"/>
              </w:rPr>
              <w:t>(95% CI)</w:t>
            </w:r>
          </w:p>
        </w:tc>
      </w:tr>
      <w:tr w:rsidR="00907F42" w:rsidRPr="001267CB" w14:paraId="215E260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8C15D1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Alabama</w:t>
            </w:r>
          </w:p>
        </w:tc>
        <w:tc>
          <w:tcPr>
            <w:tcW w:w="2384" w:type="dxa"/>
            <w:noWrap/>
            <w:hideMark/>
          </w:tcPr>
          <w:p w14:paraId="6D1D8AA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 (1.09-1.7)</w:t>
            </w:r>
          </w:p>
        </w:tc>
      </w:tr>
      <w:tr w:rsidR="00907F42" w:rsidRPr="001267CB" w14:paraId="4D8DB0E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3E6AFD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Arizona</w:t>
            </w:r>
          </w:p>
        </w:tc>
        <w:tc>
          <w:tcPr>
            <w:tcW w:w="2384" w:type="dxa"/>
            <w:noWrap/>
            <w:hideMark/>
          </w:tcPr>
          <w:p w14:paraId="33F4B3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1.82 (1.49-2.15)</w:t>
            </w:r>
          </w:p>
        </w:tc>
      </w:tr>
      <w:tr w:rsidR="00907F42" w:rsidRPr="001267CB" w14:paraId="32AD05B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FC7B9F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Arkansas</w:t>
            </w:r>
          </w:p>
        </w:tc>
        <w:tc>
          <w:tcPr>
            <w:tcW w:w="2384" w:type="dxa"/>
            <w:noWrap/>
            <w:hideMark/>
          </w:tcPr>
          <w:p w14:paraId="3C375B0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1.37 (0.99-1.74)</w:t>
            </w:r>
          </w:p>
        </w:tc>
      </w:tr>
      <w:tr w:rsidR="00907F42" w:rsidRPr="001267CB" w14:paraId="579A679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2C24C2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California</w:t>
            </w:r>
          </w:p>
        </w:tc>
        <w:tc>
          <w:tcPr>
            <w:tcW w:w="2384" w:type="dxa"/>
            <w:noWrap/>
            <w:hideMark/>
          </w:tcPr>
          <w:p w14:paraId="62F1216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2.35 (2.06-2.63)</w:t>
            </w:r>
          </w:p>
        </w:tc>
      </w:tr>
      <w:tr w:rsidR="00907F42" w:rsidRPr="001267CB" w14:paraId="118C1045"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84240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Colorado</w:t>
            </w:r>
          </w:p>
        </w:tc>
        <w:tc>
          <w:tcPr>
            <w:tcW w:w="2384" w:type="dxa"/>
            <w:noWrap/>
            <w:hideMark/>
          </w:tcPr>
          <w:p w14:paraId="3D661DA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1.63 (1.39-1.88)</w:t>
            </w:r>
          </w:p>
        </w:tc>
      </w:tr>
      <w:tr w:rsidR="00907F42" w:rsidRPr="001267CB" w14:paraId="1675B9A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558EBE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Connecticut</w:t>
            </w:r>
          </w:p>
        </w:tc>
        <w:tc>
          <w:tcPr>
            <w:tcW w:w="2384" w:type="dxa"/>
            <w:noWrap/>
            <w:hideMark/>
          </w:tcPr>
          <w:p w14:paraId="7F5FBA2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2.61 (2.42-2.8)</w:t>
            </w:r>
          </w:p>
        </w:tc>
      </w:tr>
      <w:tr w:rsidR="00907F42" w:rsidRPr="001267CB" w14:paraId="318967E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D5FC76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Delaware</w:t>
            </w:r>
          </w:p>
        </w:tc>
        <w:tc>
          <w:tcPr>
            <w:tcW w:w="2384" w:type="dxa"/>
            <w:noWrap/>
            <w:hideMark/>
          </w:tcPr>
          <w:p w14:paraId="1E72B4A9"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2.41 (2.1-2.73)</w:t>
            </w:r>
          </w:p>
        </w:tc>
      </w:tr>
      <w:tr w:rsidR="00907F42" w:rsidRPr="001267CB" w14:paraId="2F3B01E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F62C3D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Florida</w:t>
            </w:r>
          </w:p>
        </w:tc>
        <w:tc>
          <w:tcPr>
            <w:tcW w:w="2384" w:type="dxa"/>
            <w:noWrap/>
            <w:hideMark/>
          </w:tcPr>
          <w:p w14:paraId="0B008D5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(1.78-2.56)</w:t>
            </w:r>
          </w:p>
        </w:tc>
      </w:tr>
      <w:tr w:rsidR="00907F42" w:rsidRPr="001267CB" w14:paraId="2AFCF20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5C580D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Georgia</w:t>
            </w:r>
          </w:p>
        </w:tc>
        <w:tc>
          <w:tcPr>
            <w:tcW w:w="2384" w:type="dxa"/>
            <w:noWrap/>
            <w:hideMark/>
          </w:tcPr>
          <w:p w14:paraId="04ED9F17"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1.55 (1.2-1.91)</w:t>
            </w:r>
          </w:p>
        </w:tc>
      </w:tr>
      <w:tr w:rsidR="00907F42" w:rsidRPr="001267CB" w14:paraId="3C3DB8B3"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4DE9525"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Idaho</w:t>
            </w:r>
          </w:p>
        </w:tc>
        <w:tc>
          <w:tcPr>
            <w:tcW w:w="2384" w:type="dxa"/>
            <w:noWrap/>
            <w:hideMark/>
          </w:tcPr>
          <w:p w14:paraId="2A0C7DA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(1.17-1.73)</w:t>
            </w:r>
          </w:p>
        </w:tc>
      </w:tr>
      <w:tr w:rsidR="00907F42" w:rsidRPr="001267CB" w14:paraId="3154280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6E391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Illinois</w:t>
            </w:r>
          </w:p>
        </w:tc>
        <w:tc>
          <w:tcPr>
            <w:tcW w:w="2384" w:type="dxa"/>
            <w:noWrap/>
            <w:hideMark/>
          </w:tcPr>
          <w:p w14:paraId="036413B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2.22 (1.97-2.47)</w:t>
            </w:r>
          </w:p>
        </w:tc>
      </w:tr>
      <w:tr w:rsidR="00907F42" w:rsidRPr="001267CB" w14:paraId="1E5CBB2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91176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Indiana</w:t>
            </w:r>
          </w:p>
        </w:tc>
        <w:tc>
          <w:tcPr>
            <w:tcW w:w="2384" w:type="dxa"/>
            <w:noWrap/>
            <w:hideMark/>
          </w:tcPr>
          <w:p w14:paraId="4D3C538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(1.74-2.21)</w:t>
            </w:r>
          </w:p>
        </w:tc>
      </w:tr>
      <w:tr w:rsidR="00907F42" w:rsidRPr="001267CB" w14:paraId="15EBBAA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684BCF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Iowa</w:t>
            </w:r>
          </w:p>
        </w:tc>
        <w:tc>
          <w:tcPr>
            <w:tcW w:w="2384" w:type="dxa"/>
            <w:noWrap/>
            <w:hideMark/>
          </w:tcPr>
          <w:p w14:paraId="0D51CB2A"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2.04 (1.78-2.3)</w:t>
            </w:r>
          </w:p>
        </w:tc>
      </w:tr>
      <w:tr w:rsidR="00907F42" w:rsidRPr="001267CB" w14:paraId="1ABDF7F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F64CC4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Kansas</w:t>
            </w:r>
          </w:p>
        </w:tc>
        <w:tc>
          <w:tcPr>
            <w:tcW w:w="2384" w:type="dxa"/>
            <w:noWrap/>
            <w:hideMark/>
          </w:tcPr>
          <w:p w14:paraId="28FD5BF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 (1.6-2.2)</w:t>
            </w:r>
          </w:p>
        </w:tc>
      </w:tr>
      <w:tr w:rsidR="00907F42" w:rsidRPr="001267CB" w14:paraId="065A894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DE5B0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Kentucky</w:t>
            </w:r>
          </w:p>
        </w:tc>
        <w:tc>
          <w:tcPr>
            <w:tcW w:w="2384" w:type="dxa"/>
            <w:noWrap/>
            <w:hideMark/>
          </w:tcPr>
          <w:p w14:paraId="6157F4E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(1.34-1.96)</w:t>
            </w:r>
          </w:p>
        </w:tc>
      </w:tr>
      <w:tr w:rsidR="00907F42" w:rsidRPr="001267CB" w14:paraId="6CC1D9F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A510FF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Louisiana</w:t>
            </w:r>
          </w:p>
        </w:tc>
        <w:tc>
          <w:tcPr>
            <w:tcW w:w="2384" w:type="dxa"/>
            <w:noWrap/>
            <w:hideMark/>
          </w:tcPr>
          <w:p w14:paraId="72DEE9F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0.81 (0.41-1.21)</w:t>
            </w:r>
          </w:p>
        </w:tc>
      </w:tr>
      <w:tr w:rsidR="00907F42" w:rsidRPr="001267CB" w14:paraId="53E239F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D44FC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Maine</w:t>
            </w:r>
          </w:p>
        </w:tc>
        <w:tc>
          <w:tcPr>
            <w:tcW w:w="2384" w:type="dxa"/>
            <w:noWrap/>
            <w:hideMark/>
          </w:tcPr>
          <w:p w14:paraId="63050D7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(2.12-2.65)</w:t>
            </w:r>
          </w:p>
        </w:tc>
      </w:tr>
      <w:tr w:rsidR="00907F42" w:rsidRPr="001267CB" w14:paraId="0D68A74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8D77B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Maryland</w:t>
            </w:r>
          </w:p>
        </w:tc>
        <w:tc>
          <w:tcPr>
            <w:tcW w:w="2384" w:type="dxa"/>
            <w:noWrap/>
            <w:hideMark/>
          </w:tcPr>
          <w:p w14:paraId="6DB32A3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 (2.26-2.73)</w:t>
            </w:r>
          </w:p>
        </w:tc>
      </w:tr>
      <w:tr w:rsidR="00907F42" w:rsidRPr="001267CB" w14:paraId="7A449CE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E51F8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Massachusetts</w:t>
            </w:r>
          </w:p>
        </w:tc>
        <w:tc>
          <w:tcPr>
            <w:tcW w:w="2384" w:type="dxa"/>
            <w:noWrap/>
            <w:hideMark/>
          </w:tcPr>
          <w:p w14:paraId="2AF7AA1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 (2.5-2.89)</w:t>
            </w:r>
          </w:p>
        </w:tc>
      </w:tr>
      <w:tr w:rsidR="00907F42" w:rsidRPr="001267CB" w14:paraId="7B8DBC4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5444061"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Michigan</w:t>
            </w:r>
          </w:p>
        </w:tc>
        <w:tc>
          <w:tcPr>
            <w:tcW w:w="2384" w:type="dxa"/>
            <w:noWrap/>
            <w:hideMark/>
          </w:tcPr>
          <w:p w14:paraId="1666A9D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2.42 (2.15-2.69)</w:t>
            </w:r>
          </w:p>
        </w:tc>
      </w:tr>
      <w:tr w:rsidR="00907F42" w:rsidRPr="001267CB" w14:paraId="56CB15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77D95B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Minnesota</w:t>
            </w:r>
          </w:p>
        </w:tc>
        <w:tc>
          <w:tcPr>
            <w:tcW w:w="2384" w:type="dxa"/>
            <w:noWrap/>
            <w:hideMark/>
          </w:tcPr>
          <w:p w14:paraId="77E63D5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2.38 (2.12-2.64)</w:t>
            </w:r>
          </w:p>
        </w:tc>
      </w:tr>
      <w:tr w:rsidR="00907F42" w:rsidRPr="001267CB" w14:paraId="615F304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F58E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Mississippi</w:t>
            </w:r>
          </w:p>
        </w:tc>
        <w:tc>
          <w:tcPr>
            <w:tcW w:w="2384" w:type="dxa"/>
            <w:noWrap/>
            <w:hideMark/>
          </w:tcPr>
          <w:p w14:paraId="325AD30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0.86 (0.43-1.3)</w:t>
            </w:r>
          </w:p>
        </w:tc>
      </w:tr>
      <w:tr w:rsidR="00907F42" w:rsidRPr="001267CB" w14:paraId="3D51A75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BCBE11F"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Missouri</w:t>
            </w:r>
          </w:p>
        </w:tc>
        <w:tc>
          <w:tcPr>
            <w:tcW w:w="2384" w:type="dxa"/>
            <w:noWrap/>
            <w:hideMark/>
          </w:tcPr>
          <w:p w14:paraId="7788271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1.79 (1.56-2.01)</w:t>
            </w:r>
          </w:p>
        </w:tc>
      </w:tr>
      <w:tr w:rsidR="00907F42" w:rsidRPr="001267CB" w14:paraId="239D1A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08D1E0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Montana</w:t>
            </w:r>
          </w:p>
        </w:tc>
        <w:tc>
          <w:tcPr>
            <w:tcW w:w="2384" w:type="dxa"/>
            <w:noWrap/>
            <w:hideMark/>
          </w:tcPr>
          <w:p w14:paraId="40C6BF13"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1.45 (1.21-1.7)</w:t>
            </w:r>
          </w:p>
        </w:tc>
      </w:tr>
      <w:tr w:rsidR="00907F42" w:rsidRPr="001267CB" w14:paraId="4965CE2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D0A2F2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Nebraska</w:t>
            </w:r>
          </w:p>
        </w:tc>
        <w:tc>
          <w:tcPr>
            <w:tcW w:w="2384" w:type="dxa"/>
            <w:noWrap/>
            <w:hideMark/>
          </w:tcPr>
          <w:p w14:paraId="6ABF567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1.95 (1.58-2.31)</w:t>
            </w:r>
          </w:p>
        </w:tc>
      </w:tr>
      <w:tr w:rsidR="00907F42" w:rsidRPr="001267CB" w14:paraId="0FAF0E1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1A298B7"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Nevada</w:t>
            </w:r>
          </w:p>
        </w:tc>
        <w:tc>
          <w:tcPr>
            <w:tcW w:w="2384" w:type="dxa"/>
            <w:noWrap/>
            <w:hideMark/>
          </w:tcPr>
          <w:p w14:paraId="35C9898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1.97 (1.43-2.52)</w:t>
            </w:r>
          </w:p>
        </w:tc>
      </w:tr>
      <w:tr w:rsidR="00907F42" w:rsidRPr="001267CB" w14:paraId="21259EF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9BB50D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Hampshire</w:t>
            </w:r>
          </w:p>
        </w:tc>
        <w:tc>
          <w:tcPr>
            <w:tcW w:w="2384" w:type="dxa"/>
            <w:noWrap/>
            <w:hideMark/>
          </w:tcPr>
          <w:p w14:paraId="3219C19E"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2.54 (2.33-2.75)</w:t>
            </w:r>
          </w:p>
        </w:tc>
      </w:tr>
      <w:tr w:rsidR="00907F42" w:rsidRPr="001267CB" w14:paraId="37A22A9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B5152E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Jersey</w:t>
            </w:r>
          </w:p>
        </w:tc>
        <w:tc>
          <w:tcPr>
            <w:tcW w:w="2384" w:type="dxa"/>
            <w:noWrap/>
            <w:hideMark/>
          </w:tcPr>
          <w:p w14:paraId="39E5956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2.66 (2.44-2.88)</w:t>
            </w:r>
          </w:p>
        </w:tc>
      </w:tr>
      <w:tr w:rsidR="00907F42" w:rsidRPr="001267CB" w14:paraId="45F61764"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490BA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Mexico</w:t>
            </w:r>
          </w:p>
        </w:tc>
        <w:tc>
          <w:tcPr>
            <w:tcW w:w="2384" w:type="dxa"/>
            <w:noWrap/>
            <w:hideMark/>
          </w:tcPr>
          <w:p w14:paraId="04518208"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1.65 (1.39-1.91)</w:t>
            </w:r>
          </w:p>
        </w:tc>
      </w:tr>
      <w:tr w:rsidR="00907F42" w:rsidRPr="001267CB" w14:paraId="3A48D52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EC30C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New York</w:t>
            </w:r>
          </w:p>
        </w:tc>
        <w:tc>
          <w:tcPr>
            <w:tcW w:w="2384" w:type="dxa"/>
            <w:noWrap/>
            <w:hideMark/>
          </w:tcPr>
          <w:p w14:paraId="5C18B0F0"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(2.35-2.71)</w:t>
            </w:r>
          </w:p>
        </w:tc>
      </w:tr>
      <w:tr w:rsidR="00907F42" w:rsidRPr="001267CB" w14:paraId="345BBF48"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27386E"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Carolina</w:t>
            </w:r>
          </w:p>
        </w:tc>
        <w:tc>
          <w:tcPr>
            <w:tcW w:w="2384" w:type="dxa"/>
            <w:noWrap/>
            <w:hideMark/>
          </w:tcPr>
          <w:p w14:paraId="56AC8AF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(1.91-2.44)</w:t>
            </w:r>
          </w:p>
        </w:tc>
      </w:tr>
      <w:tr w:rsidR="00907F42" w:rsidRPr="001267CB" w14:paraId="2B347B7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3EC604A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North Dakota</w:t>
            </w:r>
          </w:p>
        </w:tc>
        <w:tc>
          <w:tcPr>
            <w:tcW w:w="2384" w:type="dxa"/>
            <w:noWrap/>
            <w:hideMark/>
          </w:tcPr>
          <w:p w14:paraId="4DAE1A51"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(1.54-2.43)</w:t>
            </w:r>
          </w:p>
        </w:tc>
      </w:tr>
      <w:tr w:rsidR="00907F42" w:rsidRPr="001267CB" w14:paraId="23C398F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1771E04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Ohio</w:t>
            </w:r>
          </w:p>
        </w:tc>
        <w:tc>
          <w:tcPr>
            <w:tcW w:w="2384" w:type="dxa"/>
            <w:noWrap/>
            <w:hideMark/>
          </w:tcPr>
          <w:p w14:paraId="06B6897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2.2 (1.95-2.44)</w:t>
            </w:r>
          </w:p>
        </w:tc>
      </w:tr>
      <w:tr w:rsidR="00907F42" w:rsidRPr="001267CB" w14:paraId="5AE37F1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1D0A25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Oklahoma</w:t>
            </w:r>
          </w:p>
        </w:tc>
        <w:tc>
          <w:tcPr>
            <w:tcW w:w="2384" w:type="dxa"/>
            <w:noWrap/>
            <w:hideMark/>
          </w:tcPr>
          <w:p w14:paraId="5BF180B5"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1.44 (1.11-1.78)</w:t>
            </w:r>
          </w:p>
        </w:tc>
      </w:tr>
      <w:tr w:rsidR="00907F42" w:rsidRPr="001267CB" w14:paraId="1CA83A6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48E647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Oregon</w:t>
            </w:r>
          </w:p>
        </w:tc>
        <w:tc>
          <w:tcPr>
            <w:tcW w:w="2384" w:type="dxa"/>
            <w:noWrap/>
            <w:hideMark/>
          </w:tcPr>
          <w:p w14:paraId="45B06F3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2.45 (2.12-2.78)</w:t>
            </w:r>
          </w:p>
        </w:tc>
      </w:tr>
      <w:tr w:rsidR="00907F42" w:rsidRPr="001267CB" w14:paraId="43B83371"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CD425BA"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Pennsylvania</w:t>
            </w:r>
          </w:p>
        </w:tc>
        <w:tc>
          <w:tcPr>
            <w:tcW w:w="2384" w:type="dxa"/>
            <w:noWrap/>
            <w:hideMark/>
          </w:tcPr>
          <w:p w14:paraId="71B83AE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2.53 (2.32-2.74)</w:t>
            </w:r>
          </w:p>
        </w:tc>
      </w:tr>
      <w:tr w:rsidR="00907F42" w:rsidRPr="001267CB" w14:paraId="0E2AFCB2"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C9A3E3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Rhode Island</w:t>
            </w:r>
          </w:p>
        </w:tc>
        <w:tc>
          <w:tcPr>
            <w:tcW w:w="2384" w:type="dxa"/>
            <w:noWrap/>
            <w:hideMark/>
          </w:tcPr>
          <w:p w14:paraId="14514E0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2.64 (2.37-2.91)</w:t>
            </w:r>
          </w:p>
        </w:tc>
      </w:tr>
      <w:tr w:rsidR="00907F42" w:rsidRPr="001267CB" w14:paraId="4D95AD2A"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222CFB3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Carolina</w:t>
            </w:r>
          </w:p>
        </w:tc>
        <w:tc>
          <w:tcPr>
            <w:tcW w:w="2384" w:type="dxa"/>
            <w:noWrap/>
            <w:hideMark/>
          </w:tcPr>
          <w:p w14:paraId="32ADB8C2" w14:textId="77777777" w:rsidR="00907F42" w:rsidRPr="001267CB" w:rsidRDefault="00907F42" w:rsidP="00B21ED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907F42" w:rsidRPr="001267CB" w14:paraId="7B1F8A87"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220F11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South Dakota</w:t>
            </w:r>
          </w:p>
        </w:tc>
        <w:tc>
          <w:tcPr>
            <w:tcW w:w="2384" w:type="dxa"/>
            <w:noWrap/>
            <w:hideMark/>
          </w:tcPr>
          <w:p w14:paraId="44CCAD4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1.98 (1.64-2.33)</w:t>
            </w:r>
          </w:p>
        </w:tc>
      </w:tr>
      <w:tr w:rsidR="00907F42" w:rsidRPr="001267CB" w14:paraId="2771F0BC"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4124DD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Tennessee</w:t>
            </w:r>
          </w:p>
        </w:tc>
        <w:tc>
          <w:tcPr>
            <w:tcW w:w="2384" w:type="dxa"/>
            <w:noWrap/>
            <w:hideMark/>
          </w:tcPr>
          <w:p w14:paraId="4D3FE646"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1.67 (1.4-1.95)</w:t>
            </w:r>
          </w:p>
        </w:tc>
      </w:tr>
      <w:tr w:rsidR="00907F42" w:rsidRPr="001267CB" w14:paraId="42FF8CF9"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92D25F3"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Texas</w:t>
            </w:r>
          </w:p>
        </w:tc>
        <w:tc>
          <w:tcPr>
            <w:tcW w:w="2384" w:type="dxa"/>
            <w:noWrap/>
            <w:hideMark/>
          </w:tcPr>
          <w:p w14:paraId="3415CA5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1.57 (1.29-1.85)</w:t>
            </w:r>
          </w:p>
        </w:tc>
      </w:tr>
      <w:tr w:rsidR="00907F42" w:rsidRPr="001267CB" w14:paraId="387A539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0CFF67C"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Utah</w:t>
            </w:r>
          </w:p>
        </w:tc>
        <w:tc>
          <w:tcPr>
            <w:tcW w:w="2384" w:type="dxa"/>
            <w:noWrap/>
            <w:hideMark/>
          </w:tcPr>
          <w:p w14:paraId="252FDE9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1.69 (1.49-1.88)</w:t>
            </w:r>
          </w:p>
        </w:tc>
      </w:tr>
      <w:tr w:rsidR="00907F42" w:rsidRPr="001267CB" w14:paraId="29F0741B"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47E6A04D"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Vermont</w:t>
            </w:r>
          </w:p>
        </w:tc>
        <w:tc>
          <w:tcPr>
            <w:tcW w:w="2384" w:type="dxa"/>
            <w:noWrap/>
            <w:hideMark/>
          </w:tcPr>
          <w:p w14:paraId="75A083E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2.17 (1.79-2.55)</w:t>
            </w:r>
          </w:p>
        </w:tc>
      </w:tr>
      <w:tr w:rsidR="00907F42" w:rsidRPr="001267CB" w14:paraId="144FDCC6"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08A30528"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Virginia</w:t>
            </w:r>
          </w:p>
        </w:tc>
        <w:tc>
          <w:tcPr>
            <w:tcW w:w="2384" w:type="dxa"/>
            <w:noWrap/>
            <w:hideMark/>
          </w:tcPr>
          <w:p w14:paraId="71097E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2.46 (2.2-2.71)</w:t>
            </w:r>
          </w:p>
        </w:tc>
      </w:tr>
      <w:tr w:rsidR="00907F42" w:rsidRPr="001267CB" w14:paraId="42848730"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6D54FC0"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w:t>
            </w:r>
          </w:p>
        </w:tc>
        <w:tc>
          <w:tcPr>
            <w:tcW w:w="2384" w:type="dxa"/>
            <w:noWrap/>
            <w:hideMark/>
          </w:tcPr>
          <w:p w14:paraId="50615EF4"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2.31 (1.97-2.65)</w:t>
            </w:r>
          </w:p>
        </w:tc>
      </w:tr>
      <w:tr w:rsidR="00907F42" w:rsidRPr="001267CB" w14:paraId="740E4CE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1432064"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Washington DC</w:t>
            </w:r>
          </w:p>
        </w:tc>
        <w:tc>
          <w:tcPr>
            <w:tcW w:w="2384" w:type="dxa"/>
            <w:noWrap/>
            <w:hideMark/>
          </w:tcPr>
          <w:p w14:paraId="373E820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2.74 (2.22-3.27)</w:t>
            </w:r>
          </w:p>
        </w:tc>
      </w:tr>
      <w:tr w:rsidR="00907F42" w:rsidRPr="001267CB" w14:paraId="594F514E"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63AA4E3B"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West Virginia</w:t>
            </w:r>
          </w:p>
        </w:tc>
        <w:tc>
          <w:tcPr>
            <w:tcW w:w="2384" w:type="dxa"/>
            <w:noWrap/>
            <w:hideMark/>
          </w:tcPr>
          <w:p w14:paraId="17880C5F"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1.88 (1.54-2.22)</w:t>
            </w:r>
          </w:p>
        </w:tc>
      </w:tr>
      <w:tr w:rsidR="00907F42" w:rsidRPr="001267CB" w14:paraId="6FC89DEF"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52EF1166"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Wisconsin</w:t>
            </w:r>
          </w:p>
        </w:tc>
        <w:tc>
          <w:tcPr>
            <w:tcW w:w="2384" w:type="dxa"/>
            <w:noWrap/>
            <w:hideMark/>
          </w:tcPr>
          <w:p w14:paraId="387B5DC2"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2.44 (2.19-2.69)</w:t>
            </w:r>
          </w:p>
        </w:tc>
      </w:tr>
      <w:tr w:rsidR="00907F42" w:rsidRPr="001267CB" w14:paraId="0B870EBD" w14:textId="77777777" w:rsidTr="00D91B46">
        <w:trPr>
          <w:trHeight w:val="320"/>
        </w:trPr>
        <w:tc>
          <w:tcPr>
            <w:cnfStyle w:val="001000000000" w:firstRow="0" w:lastRow="0" w:firstColumn="1" w:lastColumn="0" w:oddVBand="0" w:evenVBand="0" w:oddHBand="0" w:evenHBand="0" w:firstRowFirstColumn="0" w:firstRowLastColumn="0" w:lastRowFirstColumn="0" w:lastRowLastColumn="0"/>
            <w:tcW w:w="2656" w:type="dxa"/>
            <w:noWrap/>
            <w:hideMark/>
          </w:tcPr>
          <w:p w14:paraId="7E5FDE72" w14:textId="77777777" w:rsidR="00907F42" w:rsidRPr="001267CB" w:rsidRDefault="00907F42" w:rsidP="00B21EDD">
            <w:pPr>
              <w:rPr>
                <w:rFonts w:ascii="Calibri" w:eastAsia="Times New Roman" w:hAnsi="Calibri" w:cs="Calibri"/>
                <w:color w:val="000000"/>
              </w:rPr>
            </w:pPr>
            <w:r w:rsidRPr="001267CB">
              <w:rPr>
                <w:rFonts w:ascii="Calibri" w:eastAsia="Times New Roman" w:hAnsi="Calibri" w:cs="Calibri"/>
                <w:color w:val="000000"/>
              </w:rPr>
              <w:t>Wyoming</w:t>
            </w:r>
          </w:p>
        </w:tc>
        <w:tc>
          <w:tcPr>
            <w:tcW w:w="2384" w:type="dxa"/>
            <w:noWrap/>
            <w:hideMark/>
          </w:tcPr>
          <w:p w14:paraId="3EE5A8BC" w14:textId="77777777" w:rsidR="00907F42" w:rsidRPr="001267CB" w:rsidRDefault="00907F42" w:rsidP="00B21E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267CB">
              <w:rPr>
                <w:rFonts w:ascii="Calibri" w:eastAsia="Times New Roman" w:hAnsi="Calibri" w:cs="Calibri"/>
                <w:color w:val="000000"/>
              </w:rPr>
              <w:t>1.42 (1.07-1.78)</w:t>
            </w:r>
          </w:p>
        </w:tc>
      </w:tr>
    </w:tbl>
    <w:p w14:paraId="574D255A" w14:textId="77777777" w:rsidR="00907F42" w:rsidRDefault="00907F42" w:rsidP="00907F42">
      <w:pPr>
        <w:sectPr w:rsidR="00907F42" w:rsidSect="001225FC">
          <w:type w:val="continuous"/>
          <w:pgSz w:w="12240" w:h="15840"/>
          <w:pgMar w:top="1440" w:right="1440" w:bottom="1440" w:left="1440" w:header="720" w:footer="720" w:gutter="0"/>
          <w:cols w:num="2" w:space="720"/>
          <w:docGrid w:linePitch="360"/>
        </w:sectPr>
      </w:pPr>
    </w:p>
    <w:p w14:paraId="70E7E99B" w14:textId="77777777" w:rsidR="00904C99" w:rsidRDefault="00904C99">
      <w:pPr>
        <w:rPr>
          <w:rFonts w:ascii="Calibri" w:eastAsia="Times New Roman" w:hAnsi="Calibri" w:cs="Calibri"/>
          <w:color w:val="000000"/>
        </w:rPr>
      </w:pPr>
    </w:p>
    <w:p w14:paraId="788B0928" w14:textId="77777777" w:rsidR="00907F42" w:rsidRDefault="00907F42">
      <w:pPr>
        <w:rPr>
          <w:b/>
          <w:bCs/>
        </w:rPr>
      </w:pPr>
    </w:p>
    <w:p w14:paraId="0B17A0E4" w14:textId="77777777" w:rsidR="00904C99" w:rsidRDefault="00904C99">
      <w:pPr>
        <w:rPr>
          <w:b/>
          <w:bCs/>
        </w:rPr>
      </w:pPr>
    </w:p>
    <w:p w14:paraId="770D6483" w14:textId="7851B430" w:rsidR="00904C99" w:rsidRDefault="00904C99">
      <w:pPr>
        <w:rPr>
          <w:b/>
          <w:bCs/>
        </w:rPr>
      </w:pPr>
      <w:r w:rsidRPr="00904C99">
        <w:rPr>
          <w:b/>
          <w:bCs/>
          <w:noProof/>
        </w:rPr>
        <w:lastRenderedPageBreak/>
        <w:drawing>
          <wp:inline distT="0" distB="0" distL="0" distR="0" wp14:anchorId="717A94BD" wp14:editId="20261742">
            <wp:extent cx="5943600" cy="2275205"/>
            <wp:effectExtent l="0" t="0" r="0" b="0"/>
            <wp:docPr id="9" name="Content Placeholder 8" descr="A picture containing line, rectangle&#10;&#10;Description automatically generated">
              <a:extLst xmlns:a="http://schemas.openxmlformats.org/drawingml/2006/main">
                <a:ext uri="{FF2B5EF4-FFF2-40B4-BE49-F238E27FC236}">
                  <a16:creationId xmlns:a16="http://schemas.microsoft.com/office/drawing/2014/main" id="{F7A303B4-A679-EF7F-B8FB-31324A8E76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line, rectangle&#10;&#10;Description automatically generated">
                      <a:extLst>
                        <a:ext uri="{FF2B5EF4-FFF2-40B4-BE49-F238E27FC236}">
                          <a16:creationId xmlns:a16="http://schemas.microsoft.com/office/drawing/2014/main" id="{F7A303B4-A679-EF7F-B8FB-31324A8E76B3}"/>
                        </a:ext>
                      </a:extLst>
                    </pic:cNvPr>
                    <pic:cNvPicPr>
                      <a:picLocks noGrp="1" noChangeAspect="1"/>
                    </pic:cNvPicPr>
                  </pic:nvPicPr>
                  <pic:blipFill>
                    <a:blip r:embed="rId16"/>
                    <a:stretch>
                      <a:fillRect/>
                    </a:stretch>
                  </pic:blipFill>
                  <pic:spPr>
                    <a:xfrm>
                      <a:off x="0" y="0"/>
                      <a:ext cx="5943600" cy="2275205"/>
                    </a:xfrm>
                    <a:prstGeom prst="rect">
                      <a:avLst/>
                    </a:prstGeom>
                  </pic:spPr>
                </pic:pic>
              </a:graphicData>
            </a:graphic>
          </wp:inline>
        </w:drawing>
      </w:r>
    </w:p>
    <w:p w14:paraId="2B82AEE8" w14:textId="180764CD" w:rsidR="00577814" w:rsidRDefault="00896BB8">
      <w:r>
        <w:rPr>
          <w:b/>
          <w:bCs/>
        </w:rPr>
        <w:t>Supplementary Figure 1</w:t>
      </w:r>
      <w:r w:rsidR="00904C99">
        <w:t xml:space="preserve">: Average membership in each state over the course of the study period. </w:t>
      </w:r>
      <w:r w:rsidR="00577814">
        <w:t xml:space="preserve">The dashed red line indicates the predetermined quality threshold of an average of 5,000 </w:t>
      </w:r>
      <w:r w:rsidR="00601C73">
        <w:t>members</w:t>
      </w:r>
      <w:r w:rsidR="00577814">
        <w:t xml:space="preserve"> per year. </w:t>
      </w:r>
    </w:p>
    <w:p w14:paraId="01A1E8AB" w14:textId="77777777" w:rsidR="00D004F5" w:rsidRDefault="00D004F5"/>
    <w:p w14:paraId="1F507815" w14:textId="77777777" w:rsidR="00D004F5" w:rsidRDefault="00D004F5" w:rsidP="00D004F5">
      <w:pPr>
        <w:rPr>
          <w:b/>
          <w:bCs/>
        </w:rPr>
      </w:pPr>
      <w:r w:rsidRPr="00EA144D">
        <w:rPr>
          <w:b/>
          <w:bCs/>
          <w:noProof/>
        </w:rPr>
        <w:drawing>
          <wp:inline distT="0" distB="0" distL="0" distR="0" wp14:anchorId="54F0BAE3" wp14:editId="323E81D7">
            <wp:extent cx="5943600" cy="4160520"/>
            <wp:effectExtent l="0" t="0" r="0" b="0"/>
            <wp:docPr id="1692731106" name="Picture 1692731106" descr="A picture containing screenshot, line, diagram, plot&#10;&#10;Description automatically generated">
              <a:extLst xmlns:a="http://schemas.openxmlformats.org/drawingml/2006/main">
                <a:ext uri="{FF2B5EF4-FFF2-40B4-BE49-F238E27FC236}">
                  <a16:creationId xmlns:a16="http://schemas.microsoft.com/office/drawing/2014/main" id="{2D703D48-DB2A-6C60-7330-0CF5EF86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line, diagram, plot&#10;&#10;Description automatically generated">
                      <a:extLst>
                        <a:ext uri="{FF2B5EF4-FFF2-40B4-BE49-F238E27FC236}">
                          <a16:creationId xmlns:a16="http://schemas.microsoft.com/office/drawing/2014/main" id="{2D703D48-DB2A-6C60-7330-0CF5EF861641}"/>
                        </a:ext>
                      </a:extLst>
                    </pic:cNvPr>
                    <pic:cNvPicPr>
                      <a:picLocks noChangeAspect="1"/>
                    </pic:cNvPicPr>
                  </pic:nvPicPr>
                  <pic:blipFill>
                    <a:blip r:embed="rId17"/>
                    <a:stretch>
                      <a:fillRect/>
                    </a:stretch>
                  </pic:blipFill>
                  <pic:spPr>
                    <a:xfrm>
                      <a:off x="0" y="0"/>
                      <a:ext cx="5943600" cy="4160520"/>
                    </a:xfrm>
                    <a:prstGeom prst="rect">
                      <a:avLst/>
                    </a:prstGeom>
                  </pic:spPr>
                </pic:pic>
              </a:graphicData>
            </a:graphic>
          </wp:inline>
        </w:drawing>
      </w:r>
    </w:p>
    <w:p w14:paraId="6D1B8CAD" w14:textId="69C7B305" w:rsidR="00D004F5" w:rsidRDefault="00D97BC6" w:rsidP="00D004F5">
      <w:ins w:id="454" w:author="Yonatan Grad" w:date="2023-06-27T12:09:00Z">
        <w:r>
          <w:rPr>
            <w:b/>
            <w:bCs/>
          </w:rPr>
          <w:t>Supplementa</w:t>
        </w:r>
      </w:ins>
      <w:ins w:id="455" w:author="Yonatan Grad" w:date="2023-06-27T12:10:00Z">
        <w:r>
          <w:rPr>
            <w:b/>
            <w:bCs/>
          </w:rPr>
          <w:t xml:space="preserve">ry </w:t>
        </w:r>
      </w:ins>
      <w:commentRangeStart w:id="456"/>
      <w:r w:rsidR="00D004F5">
        <w:rPr>
          <w:b/>
          <w:bCs/>
        </w:rPr>
        <w:t xml:space="preserve">Figure 2a: </w:t>
      </w:r>
      <w:r w:rsidR="00D004F5">
        <w:t xml:space="preserve">Visits </w:t>
      </w:r>
      <w:commentRangeEnd w:id="456"/>
      <w:r>
        <w:rPr>
          <w:rStyle w:val="CommentReference"/>
        </w:rPr>
        <w:commentReference w:id="456"/>
      </w:r>
      <w:r w:rsidR="00D004F5">
        <w:t xml:space="preserve">per 1000 people in each region over the 9-year observation period. </w:t>
      </w:r>
    </w:p>
    <w:p w14:paraId="2D9C1704" w14:textId="77777777" w:rsidR="00D004F5" w:rsidRDefault="00D004F5"/>
    <w:p w14:paraId="2CBB09A1" w14:textId="77777777" w:rsidR="00D004F5" w:rsidRDefault="00D004F5"/>
    <w:p w14:paraId="5C913450" w14:textId="77777777" w:rsidR="00D004F5" w:rsidRDefault="00D004F5"/>
    <w:p w14:paraId="4076DD7E" w14:textId="77777777" w:rsidR="00D004F5" w:rsidRDefault="00D004F5"/>
    <w:p w14:paraId="6A9F6716" w14:textId="77777777" w:rsidR="00D004F5" w:rsidRDefault="00D004F5"/>
    <w:p w14:paraId="723D8AAC" w14:textId="77777777" w:rsidR="00AD6E3F" w:rsidRDefault="00AD6E3F"/>
    <w:p w14:paraId="1131330F" w14:textId="1024E9B5" w:rsidR="00AC322C" w:rsidRDefault="00834900" w:rsidP="00AC322C">
      <w:pPr>
        <w:rPr>
          <w:b/>
          <w:bCs/>
        </w:rPr>
      </w:pPr>
      <w:r>
        <w:rPr>
          <w:b/>
          <w:bCs/>
          <w:noProof/>
        </w:rPr>
        <w:drawing>
          <wp:inline distT="0" distB="0" distL="0" distR="0" wp14:anchorId="73267D06" wp14:editId="53967978">
            <wp:extent cx="5943600" cy="4160520"/>
            <wp:effectExtent l="0" t="0" r="0" b="0"/>
            <wp:docPr id="669216839"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6839" name="Picture 2" descr="A picture containing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78076A1" w14:textId="00BD8C2F" w:rsidR="00AC322C" w:rsidRDefault="00AC322C" w:rsidP="00AC322C">
      <w:r>
        <w:rPr>
          <w:b/>
          <w:bCs/>
        </w:rPr>
        <w:t>Supplementary Figure 2</w:t>
      </w:r>
      <w:r w:rsidR="00D004F5">
        <w:rPr>
          <w:b/>
          <w:bCs/>
        </w:rPr>
        <w:t>b</w:t>
      </w:r>
      <w:r>
        <w:t xml:space="preserve">: Average visits per 1000 </w:t>
      </w:r>
      <w:r w:rsidR="00601C73">
        <w:t>people</w:t>
      </w:r>
      <w:r>
        <w:t xml:space="preserve"> per year in each region with brackets showing 95% confidence intervals representing year-to-year variability. </w:t>
      </w:r>
    </w:p>
    <w:p w14:paraId="5DE5BBCE" w14:textId="77777777" w:rsidR="00AC322C" w:rsidRDefault="00AC322C" w:rsidP="00AC322C">
      <w:pPr>
        <w:rPr>
          <w:b/>
          <w:bCs/>
        </w:rPr>
      </w:pPr>
    </w:p>
    <w:p w14:paraId="5162B430" w14:textId="77777777" w:rsidR="00AC322C" w:rsidRDefault="00AC322C" w:rsidP="00AC322C">
      <w:pPr>
        <w:rPr>
          <w:b/>
          <w:bCs/>
        </w:rPr>
      </w:pPr>
    </w:p>
    <w:p w14:paraId="52A773EC" w14:textId="5CBDCA92" w:rsidR="00AC322C" w:rsidRDefault="00D737B0" w:rsidP="00AC322C">
      <w:pPr>
        <w:rPr>
          <w:b/>
          <w:bCs/>
        </w:rPr>
      </w:pPr>
      <w:r w:rsidRPr="00D737B0">
        <w:rPr>
          <w:b/>
          <w:bCs/>
          <w:noProof/>
        </w:rPr>
        <w:lastRenderedPageBreak/>
        <w:drawing>
          <wp:inline distT="0" distB="0" distL="0" distR="0" wp14:anchorId="7811208C" wp14:editId="2F744928">
            <wp:extent cx="5943600" cy="4160520"/>
            <wp:effectExtent l="0" t="0" r="0" b="0"/>
            <wp:docPr id="388295204" name="Picture 388295204" descr="A picture containing screenshot, black&#10;&#10;Description automatically generated">
              <a:extLst xmlns:a="http://schemas.openxmlformats.org/drawingml/2006/main">
                <a:ext uri="{FF2B5EF4-FFF2-40B4-BE49-F238E27FC236}">
                  <a16:creationId xmlns:a16="http://schemas.microsoft.com/office/drawing/2014/main" id="{804DBFEB-2572-34E0-B68D-3D66D4E2B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 black&#10;&#10;Description automatically generated">
                      <a:extLst>
                        <a:ext uri="{FF2B5EF4-FFF2-40B4-BE49-F238E27FC236}">
                          <a16:creationId xmlns:a16="http://schemas.microsoft.com/office/drawing/2014/main" id="{804DBFEB-2572-34E0-B68D-3D66D4E2B4B5}"/>
                        </a:ext>
                      </a:extLst>
                    </pic:cNvPr>
                    <pic:cNvPicPr>
                      <a:picLocks noChangeAspect="1"/>
                    </pic:cNvPicPr>
                  </pic:nvPicPr>
                  <pic:blipFill>
                    <a:blip r:embed="rId19"/>
                    <a:stretch>
                      <a:fillRect/>
                    </a:stretch>
                  </pic:blipFill>
                  <pic:spPr>
                    <a:xfrm>
                      <a:off x="0" y="0"/>
                      <a:ext cx="5943600" cy="4160520"/>
                    </a:xfrm>
                    <a:prstGeom prst="rect">
                      <a:avLst/>
                    </a:prstGeom>
                  </pic:spPr>
                </pic:pic>
              </a:graphicData>
            </a:graphic>
          </wp:inline>
        </w:drawing>
      </w:r>
    </w:p>
    <w:p w14:paraId="7D170071" w14:textId="54892192" w:rsidR="00AC322C" w:rsidRPr="00C0146F" w:rsidRDefault="00AC322C" w:rsidP="00AC322C">
      <w:r>
        <w:rPr>
          <w:b/>
          <w:bCs/>
        </w:rPr>
        <w:t>Supplementary Figure 2</w:t>
      </w:r>
      <w:r w:rsidR="00D004F5">
        <w:rPr>
          <w:b/>
          <w:bCs/>
        </w:rPr>
        <w:t>c</w:t>
      </w:r>
      <w:r>
        <w:t xml:space="preserve">: Comparisons between each 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7678FBD7" w14:textId="77777777" w:rsidR="00AC322C" w:rsidRDefault="00AC322C" w:rsidP="00AC322C">
      <w:pPr>
        <w:rPr>
          <w:b/>
          <w:bCs/>
        </w:rPr>
      </w:pPr>
    </w:p>
    <w:p w14:paraId="46C49899" w14:textId="77777777" w:rsidR="00904C99" w:rsidRDefault="00904C99">
      <w:pPr>
        <w:rPr>
          <w:b/>
          <w:bCs/>
        </w:rPr>
      </w:pPr>
    </w:p>
    <w:p w14:paraId="641CB9B0" w14:textId="77777777" w:rsidR="00904C99" w:rsidRDefault="00904C99">
      <w:pPr>
        <w:rPr>
          <w:b/>
          <w:bCs/>
        </w:rPr>
      </w:pPr>
    </w:p>
    <w:p w14:paraId="23E8389A" w14:textId="77777777" w:rsidR="00904C99" w:rsidRDefault="00904C99">
      <w:pPr>
        <w:rPr>
          <w:b/>
          <w:bCs/>
        </w:rPr>
      </w:pPr>
    </w:p>
    <w:p w14:paraId="7D83055E" w14:textId="77777777" w:rsidR="005815D4" w:rsidRDefault="005815D4">
      <w:pPr>
        <w:rPr>
          <w:b/>
          <w:bCs/>
        </w:rPr>
      </w:pPr>
    </w:p>
    <w:p w14:paraId="7ADC3867" w14:textId="77777777" w:rsidR="005815D4" w:rsidRDefault="005815D4">
      <w:pPr>
        <w:rPr>
          <w:b/>
          <w:bCs/>
        </w:rPr>
      </w:pPr>
    </w:p>
    <w:p w14:paraId="02FBFC06" w14:textId="77777777" w:rsidR="005815D4" w:rsidRDefault="005815D4">
      <w:pPr>
        <w:rPr>
          <w:b/>
          <w:bCs/>
        </w:rPr>
      </w:pPr>
    </w:p>
    <w:p w14:paraId="5A43DD99" w14:textId="77777777" w:rsidR="005815D4" w:rsidRDefault="005815D4">
      <w:pPr>
        <w:rPr>
          <w:b/>
          <w:bCs/>
        </w:rPr>
      </w:pPr>
    </w:p>
    <w:p w14:paraId="263F8C91" w14:textId="77777777" w:rsidR="005815D4" w:rsidRDefault="005815D4">
      <w:pPr>
        <w:rPr>
          <w:b/>
          <w:bCs/>
        </w:rPr>
      </w:pPr>
    </w:p>
    <w:p w14:paraId="7DC9D68E" w14:textId="77777777" w:rsidR="005815D4" w:rsidRDefault="005815D4">
      <w:pPr>
        <w:rPr>
          <w:b/>
          <w:bCs/>
        </w:rPr>
      </w:pPr>
    </w:p>
    <w:p w14:paraId="7C18F9B7" w14:textId="488C4A80" w:rsidR="005815D4" w:rsidRDefault="005815D4">
      <w:pPr>
        <w:rPr>
          <w:b/>
          <w:bCs/>
        </w:rPr>
      </w:pPr>
    </w:p>
    <w:p w14:paraId="1E09F703" w14:textId="19E9B3FC" w:rsidR="005815D4" w:rsidRDefault="00586C7D">
      <w:pPr>
        <w:rPr>
          <w:b/>
          <w:bCs/>
        </w:rPr>
      </w:pPr>
      <w:r>
        <w:rPr>
          <w:b/>
          <w:bCs/>
          <w:noProof/>
        </w:rPr>
        <w:lastRenderedPageBreak/>
        <w:drawing>
          <wp:inline distT="0" distB="0" distL="0" distR="0" wp14:anchorId="35AA95DA" wp14:editId="4C236E92">
            <wp:extent cx="5943600" cy="4160520"/>
            <wp:effectExtent l="0" t="0" r="0" b="0"/>
            <wp:docPr id="1809971645" name="Picture 4"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645" name="Picture 4" descr="A picture containing screensho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BAA860C" w14:textId="63739D33" w:rsidR="005815D4" w:rsidRPr="005815D4" w:rsidRDefault="005815D4">
      <w:r>
        <w:rPr>
          <w:b/>
          <w:bCs/>
        </w:rPr>
        <w:t xml:space="preserve">Supplementary Figure </w:t>
      </w:r>
      <w:commentRangeStart w:id="457"/>
      <w:r>
        <w:rPr>
          <w:b/>
          <w:bCs/>
        </w:rPr>
        <w:t>3a</w:t>
      </w:r>
      <w:commentRangeEnd w:id="457"/>
      <w:r w:rsidR="00D97BC6">
        <w:rPr>
          <w:rStyle w:val="CommentReference"/>
        </w:rPr>
        <w:commentReference w:id="457"/>
      </w:r>
      <w:r>
        <w:rPr>
          <w:b/>
          <w:bCs/>
        </w:rPr>
        <w:t xml:space="preserve">: </w:t>
      </w:r>
      <w:r>
        <w:t xml:space="preserve">Visits per 1000 </w:t>
      </w:r>
      <w:r w:rsidR="00601C73">
        <w:t>people</w:t>
      </w:r>
      <w:r>
        <w:t xml:space="preserve"> in each subregion over the 9-year observation period.</w:t>
      </w:r>
    </w:p>
    <w:p w14:paraId="1F8CC8E4" w14:textId="77777777" w:rsidR="005815D4" w:rsidRDefault="005815D4">
      <w:pPr>
        <w:rPr>
          <w:b/>
          <w:bCs/>
        </w:rPr>
      </w:pPr>
    </w:p>
    <w:p w14:paraId="5D6C6E32" w14:textId="77777777" w:rsidR="005815D4" w:rsidRDefault="005815D4">
      <w:pPr>
        <w:rPr>
          <w:b/>
          <w:bCs/>
        </w:rPr>
      </w:pPr>
    </w:p>
    <w:p w14:paraId="72A22DF6" w14:textId="77777777" w:rsidR="005815D4" w:rsidRDefault="005815D4">
      <w:pPr>
        <w:rPr>
          <w:b/>
          <w:bCs/>
        </w:rPr>
      </w:pPr>
    </w:p>
    <w:p w14:paraId="2EDC3BFB" w14:textId="77777777" w:rsidR="005815D4" w:rsidRDefault="005815D4">
      <w:pPr>
        <w:rPr>
          <w:b/>
          <w:bCs/>
        </w:rPr>
      </w:pPr>
    </w:p>
    <w:p w14:paraId="61CE229E" w14:textId="77777777" w:rsidR="005815D4" w:rsidRDefault="005815D4">
      <w:pPr>
        <w:rPr>
          <w:b/>
          <w:bCs/>
        </w:rPr>
      </w:pPr>
    </w:p>
    <w:p w14:paraId="3D153EC9" w14:textId="77777777" w:rsidR="005815D4" w:rsidRDefault="005815D4">
      <w:pPr>
        <w:rPr>
          <w:b/>
          <w:bCs/>
        </w:rPr>
      </w:pPr>
    </w:p>
    <w:p w14:paraId="42FED938" w14:textId="77777777" w:rsidR="005815D4" w:rsidRDefault="005815D4">
      <w:pPr>
        <w:rPr>
          <w:b/>
          <w:bCs/>
        </w:rPr>
      </w:pPr>
    </w:p>
    <w:p w14:paraId="42A2A8D9" w14:textId="77777777" w:rsidR="005815D4" w:rsidRDefault="005815D4">
      <w:pPr>
        <w:rPr>
          <w:b/>
          <w:bCs/>
        </w:rPr>
      </w:pPr>
    </w:p>
    <w:p w14:paraId="74487DB1" w14:textId="77777777" w:rsidR="005815D4" w:rsidRDefault="005815D4">
      <w:pPr>
        <w:rPr>
          <w:b/>
          <w:bCs/>
        </w:rPr>
      </w:pPr>
    </w:p>
    <w:p w14:paraId="67EC9821" w14:textId="77777777" w:rsidR="005815D4" w:rsidRDefault="005815D4">
      <w:pPr>
        <w:rPr>
          <w:b/>
          <w:bCs/>
        </w:rPr>
      </w:pPr>
    </w:p>
    <w:p w14:paraId="44C02B28" w14:textId="77777777" w:rsidR="005815D4" w:rsidRDefault="005815D4">
      <w:pPr>
        <w:rPr>
          <w:b/>
          <w:bCs/>
        </w:rPr>
      </w:pPr>
    </w:p>
    <w:p w14:paraId="2E6A74C0" w14:textId="77777777" w:rsidR="005815D4" w:rsidRDefault="005815D4">
      <w:pPr>
        <w:rPr>
          <w:b/>
          <w:bCs/>
        </w:rPr>
      </w:pPr>
    </w:p>
    <w:p w14:paraId="3C2C487E" w14:textId="77777777" w:rsidR="005815D4" w:rsidRDefault="005815D4">
      <w:pPr>
        <w:rPr>
          <w:b/>
          <w:bCs/>
        </w:rPr>
      </w:pPr>
    </w:p>
    <w:p w14:paraId="5417872C" w14:textId="77777777" w:rsidR="005815D4" w:rsidRDefault="005815D4">
      <w:pPr>
        <w:rPr>
          <w:b/>
          <w:bCs/>
        </w:rPr>
      </w:pPr>
    </w:p>
    <w:p w14:paraId="7191030C" w14:textId="77777777" w:rsidR="005815D4" w:rsidRDefault="005815D4">
      <w:pPr>
        <w:rPr>
          <w:b/>
          <w:bCs/>
        </w:rPr>
      </w:pPr>
    </w:p>
    <w:p w14:paraId="166A3941" w14:textId="77777777" w:rsidR="005815D4" w:rsidRDefault="005815D4">
      <w:pPr>
        <w:rPr>
          <w:b/>
          <w:bCs/>
        </w:rPr>
      </w:pPr>
    </w:p>
    <w:p w14:paraId="340FD8D5" w14:textId="25BCDEE3" w:rsidR="004F3FD1" w:rsidRDefault="004F3FD1">
      <w:pPr>
        <w:rPr>
          <w:b/>
          <w:bCs/>
        </w:rPr>
      </w:pPr>
      <w:r w:rsidRPr="004F3FD1">
        <w:rPr>
          <w:b/>
          <w:bCs/>
          <w:noProof/>
        </w:rPr>
        <w:lastRenderedPageBreak/>
        <w:drawing>
          <wp:inline distT="0" distB="0" distL="0" distR="0" wp14:anchorId="59BF601D" wp14:editId="3765C956">
            <wp:extent cx="5943600" cy="5243830"/>
            <wp:effectExtent l="0" t="0" r="0" b="0"/>
            <wp:docPr id="1095075567" name="Picture 1095075567" descr="A picture containing screenshot&#10;&#10;Description automatically generated">
              <a:extLst xmlns:a="http://schemas.openxmlformats.org/drawingml/2006/main">
                <a:ext uri="{FF2B5EF4-FFF2-40B4-BE49-F238E27FC236}">
                  <a16:creationId xmlns:a16="http://schemas.microsoft.com/office/drawing/2014/main" id="{7B85D3BC-2B7C-F64E-8D24-7DD425E86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screenshot&#10;&#10;Description automatically generated">
                      <a:extLst>
                        <a:ext uri="{FF2B5EF4-FFF2-40B4-BE49-F238E27FC236}">
                          <a16:creationId xmlns:a16="http://schemas.microsoft.com/office/drawing/2014/main" id="{7B85D3BC-2B7C-F64E-8D24-7DD425E86448}"/>
                        </a:ext>
                      </a:extLst>
                    </pic:cNvPr>
                    <pic:cNvPicPr>
                      <a:picLocks noChangeAspect="1"/>
                    </pic:cNvPicPr>
                  </pic:nvPicPr>
                  <pic:blipFill>
                    <a:blip r:embed="rId21"/>
                    <a:stretch>
                      <a:fillRect/>
                    </a:stretch>
                  </pic:blipFill>
                  <pic:spPr>
                    <a:xfrm>
                      <a:off x="0" y="0"/>
                      <a:ext cx="5943600" cy="5243830"/>
                    </a:xfrm>
                    <a:prstGeom prst="rect">
                      <a:avLst/>
                    </a:prstGeom>
                  </pic:spPr>
                </pic:pic>
              </a:graphicData>
            </a:graphic>
          </wp:inline>
        </w:drawing>
      </w:r>
    </w:p>
    <w:p w14:paraId="5B4EF34A" w14:textId="3791DBED" w:rsidR="004F3FD1" w:rsidRPr="004F3FD1" w:rsidRDefault="004F3FD1">
      <w:r>
        <w:rPr>
          <w:b/>
          <w:bCs/>
        </w:rPr>
        <w:t xml:space="preserve">Supplementary Figure 3b: </w:t>
      </w:r>
      <w:r>
        <w:t xml:space="preserve">Average visits per 1000 </w:t>
      </w:r>
      <w:r w:rsidR="00601C73">
        <w:t>people</w:t>
      </w:r>
      <w:r>
        <w:t xml:space="preserve"> per year in each subregion with brackets showing 95% confidence intervals representing year-to-year variability.</w:t>
      </w:r>
    </w:p>
    <w:p w14:paraId="5948ECFB" w14:textId="77777777" w:rsidR="004F3FD1" w:rsidRDefault="004F3FD1">
      <w:pPr>
        <w:rPr>
          <w:b/>
          <w:bCs/>
        </w:rPr>
      </w:pPr>
    </w:p>
    <w:p w14:paraId="347FFC21" w14:textId="77777777" w:rsidR="00FE4612" w:rsidRDefault="00FE4612">
      <w:pPr>
        <w:rPr>
          <w:b/>
          <w:bCs/>
        </w:rPr>
      </w:pPr>
    </w:p>
    <w:p w14:paraId="4E3A1298" w14:textId="77777777" w:rsidR="00FE4612" w:rsidRDefault="00FE4612">
      <w:pPr>
        <w:rPr>
          <w:b/>
          <w:bCs/>
        </w:rPr>
      </w:pPr>
    </w:p>
    <w:p w14:paraId="784A6151" w14:textId="77777777" w:rsidR="00FE4612" w:rsidRDefault="00FE4612">
      <w:pPr>
        <w:rPr>
          <w:b/>
          <w:bCs/>
        </w:rPr>
      </w:pPr>
    </w:p>
    <w:p w14:paraId="6B111FEC" w14:textId="77777777" w:rsidR="00FE4612" w:rsidRDefault="00FE4612">
      <w:pPr>
        <w:rPr>
          <w:b/>
          <w:bCs/>
        </w:rPr>
      </w:pPr>
    </w:p>
    <w:p w14:paraId="7DFC137B" w14:textId="77777777" w:rsidR="00FE4612" w:rsidRDefault="00FE4612">
      <w:pPr>
        <w:rPr>
          <w:b/>
          <w:bCs/>
        </w:rPr>
      </w:pPr>
    </w:p>
    <w:p w14:paraId="522D53CB" w14:textId="77777777" w:rsidR="00FE4612" w:rsidRDefault="00FE4612">
      <w:pPr>
        <w:rPr>
          <w:b/>
          <w:bCs/>
        </w:rPr>
      </w:pPr>
    </w:p>
    <w:p w14:paraId="518E8A4A" w14:textId="77777777" w:rsidR="00FE4612" w:rsidRDefault="00FE4612">
      <w:pPr>
        <w:rPr>
          <w:b/>
          <w:bCs/>
        </w:rPr>
      </w:pPr>
    </w:p>
    <w:p w14:paraId="3C46E95F" w14:textId="77777777" w:rsidR="00FE4612" w:rsidRDefault="00FE4612">
      <w:pPr>
        <w:rPr>
          <w:b/>
          <w:bCs/>
        </w:rPr>
      </w:pPr>
    </w:p>
    <w:p w14:paraId="7A9D0342" w14:textId="77777777" w:rsidR="00FE4612" w:rsidRDefault="00FE4612">
      <w:pPr>
        <w:rPr>
          <w:b/>
          <w:bCs/>
        </w:rPr>
      </w:pPr>
    </w:p>
    <w:p w14:paraId="42A468F3" w14:textId="77777777" w:rsidR="00FE4612" w:rsidRDefault="00FE4612">
      <w:pPr>
        <w:rPr>
          <w:b/>
          <w:bCs/>
        </w:rPr>
      </w:pPr>
    </w:p>
    <w:p w14:paraId="153ACB9D" w14:textId="77777777" w:rsidR="00FE4612" w:rsidRDefault="00FE4612">
      <w:pPr>
        <w:rPr>
          <w:b/>
          <w:bCs/>
        </w:rPr>
      </w:pPr>
    </w:p>
    <w:p w14:paraId="5E9AB785" w14:textId="77777777" w:rsidR="00FE4612" w:rsidRDefault="00FE4612">
      <w:pPr>
        <w:rPr>
          <w:b/>
          <w:bCs/>
        </w:rPr>
      </w:pPr>
    </w:p>
    <w:p w14:paraId="741DBD5F" w14:textId="77777777" w:rsidR="00FE4612" w:rsidRDefault="00FE4612">
      <w:pPr>
        <w:rPr>
          <w:b/>
          <w:bCs/>
        </w:rPr>
      </w:pPr>
    </w:p>
    <w:p w14:paraId="01EE57CD" w14:textId="35F75412" w:rsidR="004F3FD1" w:rsidRDefault="00C452C6">
      <w:pPr>
        <w:rPr>
          <w:b/>
          <w:bCs/>
        </w:rPr>
      </w:pPr>
      <w:r>
        <w:rPr>
          <w:b/>
          <w:bCs/>
          <w:noProof/>
        </w:rPr>
        <w:lastRenderedPageBreak/>
        <w:drawing>
          <wp:inline distT="0" distB="0" distL="0" distR="0" wp14:anchorId="4977B951" wp14:editId="5F4C5B1E">
            <wp:extent cx="5943600" cy="4457700"/>
            <wp:effectExtent l="0" t="0" r="0" b="0"/>
            <wp:docPr id="1866949572" name="Picture 3" descr="A picture containing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72" name="Picture 3" descr="A picture containing screenshot, line, colorfulnes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7992A" w14:textId="2F6B50FA" w:rsidR="00FE4612" w:rsidRPr="00C0146F" w:rsidRDefault="00FE4612" w:rsidP="00FE4612">
      <w:r>
        <w:rPr>
          <w:b/>
          <w:bCs/>
        </w:rPr>
        <w:t xml:space="preserve">Supplementary Figure 3c: </w:t>
      </w:r>
      <w:r>
        <w:t xml:space="preserve">Comparisons of each subregion pair. The y-axis shows the difference in average visits per 1000 </w:t>
      </w:r>
      <w:r w:rsidR="00601C73">
        <w:t>people</w:t>
      </w:r>
      <w:r>
        <w:t xml:space="preserve"> per year. The x-axis shows the negative log p-value from Welch’s two-sample t-test comparing the 9 observations from each region. The dashed line indicates the significance threshold of 0.05 corrected for multiple hypothesis testing with the Bonferroni correction, where points to the right of the line are statistically significant and points to the left are not. </w:t>
      </w:r>
    </w:p>
    <w:p w14:paraId="14AD9E73" w14:textId="344BDB97" w:rsidR="00FE4612" w:rsidRDefault="00FE4612">
      <w:pPr>
        <w:rPr>
          <w:ins w:id="458" w:author="Kline, Madeleine" w:date="2023-06-28T10:46:00Z"/>
        </w:rPr>
      </w:pPr>
    </w:p>
    <w:p w14:paraId="4D462425" w14:textId="77777777" w:rsidR="00150F30" w:rsidRDefault="00150F30">
      <w:pPr>
        <w:rPr>
          <w:ins w:id="459" w:author="Kline, Madeleine" w:date="2023-06-28T10:46:00Z"/>
        </w:rPr>
      </w:pPr>
    </w:p>
    <w:p w14:paraId="07039B73" w14:textId="77777777" w:rsidR="00150F30" w:rsidRDefault="00150F30" w:rsidP="00150F30">
      <w:pPr>
        <w:jc w:val="center"/>
        <w:rPr>
          <w:ins w:id="460" w:author="Kline, Madeleine" w:date="2023-06-28T10:46:00Z"/>
          <w:b/>
          <w:bCs/>
        </w:rPr>
      </w:pPr>
      <w:ins w:id="461" w:author="Kline, Madeleine" w:date="2023-06-28T10:46:00Z">
        <w:r w:rsidRPr="00CC3200">
          <w:rPr>
            <w:b/>
            <w:bCs/>
            <w:noProof/>
          </w:rPr>
          <w:lastRenderedPageBreak/>
          <w:drawing>
            <wp:inline distT="0" distB="0" distL="0" distR="0" wp14:anchorId="03540776" wp14:editId="49AEFC1B">
              <wp:extent cx="5943600" cy="4622800"/>
              <wp:effectExtent l="0" t="0" r="0" b="0"/>
              <wp:docPr id="1594190579" name="Picture 1594190579"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3"/>
                      <a:stretch>
                        <a:fillRect/>
                      </a:stretch>
                    </pic:blipFill>
                    <pic:spPr>
                      <a:xfrm>
                        <a:off x="0" y="0"/>
                        <a:ext cx="5943600" cy="4622800"/>
                      </a:xfrm>
                      <a:prstGeom prst="rect">
                        <a:avLst/>
                      </a:prstGeom>
                    </pic:spPr>
                  </pic:pic>
                </a:graphicData>
              </a:graphic>
            </wp:inline>
          </w:drawing>
        </w:r>
      </w:ins>
    </w:p>
    <w:p w14:paraId="306F38B6" w14:textId="77777777" w:rsidR="00150F30" w:rsidRDefault="00150F30" w:rsidP="00150F30">
      <w:pPr>
        <w:rPr>
          <w:ins w:id="462" w:author="Kline, Madeleine" w:date="2023-06-28T10:46:00Z"/>
          <w:b/>
          <w:bCs/>
        </w:rPr>
      </w:pPr>
    </w:p>
    <w:p w14:paraId="35DF5EDB" w14:textId="77777777" w:rsidR="00150F30" w:rsidRDefault="00150F30" w:rsidP="00150F30">
      <w:pPr>
        <w:rPr>
          <w:ins w:id="463" w:author="Kline, Madeleine" w:date="2023-06-28T10:46:00Z"/>
          <w:b/>
          <w:bCs/>
        </w:rPr>
      </w:pPr>
    </w:p>
    <w:p w14:paraId="5546CF00" w14:textId="77777777" w:rsidR="00150F30" w:rsidRDefault="00150F30" w:rsidP="00150F30">
      <w:pPr>
        <w:rPr>
          <w:ins w:id="464" w:author="Kline, Madeleine" w:date="2023-06-28T10:46:00Z"/>
        </w:rPr>
      </w:pPr>
    </w:p>
    <w:p w14:paraId="18800BDE" w14:textId="77777777" w:rsidR="00150F30" w:rsidRDefault="00150F30" w:rsidP="00150F30">
      <w:pPr>
        <w:rPr>
          <w:ins w:id="465" w:author="Kline, Madeleine" w:date="2023-06-28T10:46:00Z"/>
        </w:rPr>
      </w:pPr>
      <w:ins w:id="466" w:author="Kline, Madeleine" w:date="2023-06-28T10:46:00Z">
        <w:r>
          <w:rPr>
            <w:b/>
            <w:bCs/>
          </w:rPr>
          <w:t xml:space="preserve">Supplementary Figure 4: </w:t>
        </w:r>
        <w:r w:rsidRPr="007619EB">
          <w:rPr>
            <w:b/>
            <w:bCs/>
          </w:rPr>
          <w:t>Average visits patterns over the course of the year</w:t>
        </w:r>
        <w:r>
          <w:t xml:space="preserve">. The average number of visits per 1000 people in the database over the 9-year observation period for all age groups is plotted for each census subregion. Shading represents the 95% confidence intervals depicting year-to-year variation. </w:t>
        </w:r>
      </w:ins>
    </w:p>
    <w:p w14:paraId="11998DAD" w14:textId="77777777" w:rsidR="00150F30" w:rsidRPr="00FE4612" w:rsidRDefault="00150F30"/>
    <w:p w14:paraId="4C9B87F4" w14:textId="77777777" w:rsidR="004F3FD1" w:rsidRDefault="004F3FD1">
      <w:pPr>
        <w:rPr>
          <w:ins w:id="467" w:author="Kline, Madeleine [2]" w:date="2023-06-16T10:58:00Z"/>
          <w:b/>
          <w:bCs/>
        </w:rPr>
      </w:pPr>
    </w:p>
    <w:p w14:paraId="71E08EF0" w14:textId="77777777" w:rsidR="002E7C84" w:rsidRDefault="002E7C84">
      <w:pPr>
        <w:rPr>
          <w:ins w:id="468" w:author="Kline, Madeleine [2]" w:date="2023-06-16T10:58:00Z"/>
          <w:b/>
          <w:bCs/>
        </w:rPr>
      </w:pPr>
    </w:p>
    <w:p w14:paraId="61A72A40" w14:textId="77777777" w:rsidR="002E7C84" w:rsidRDefault="002E7C84">
      <w:pPr>
        <w:rPr>
          <w:b/>
          <w:bCs/>
        </w:rPr>
      </w:pPr>
    </w:p>
    <w:p w14:paraId="0684FF9B" w14:textId="77777777" w:rsidR="004F3FD1" w:rsidRDefault="004F3FD1">
      <w:pPr>
        <w:rPr>
          <w:b/>
          <w:bCs/>
        </w:rPr>
      </w:pPr>
    </w:p>
    <w:p w14:paraId="5BCD63EC" w14:textId="77777777" w:rsidR="004F3FD1" w:rsidRDefault="004F3FD1">
      <w:pPr>
        <w:rPr>
          <w:b/>
          <w:bCs/>
        </w:rPr>
      </w:pPr>
    </w:p>
    <w:p w14:paraId="3B0A4275" w14:textId="77777777" w:rsidR="004F3FD1" w:rsidRDefault="004F3FD1">
      <w:pPr>
        <w:rPr>
          <w:b/>
          <w:bCs/>
        </w:rPr>
      </w:pPr>
    </w:p>
    <w:p w14:paraId="230FF24C" w14:textId="77777777" w:rsidR="004F3FD1" w:rsidRDefault="004F3FD1">
      <w:pPr>
        <w:rPr>
          <w:b/>
          <w:bCs/>
        </w:rPr>
      </w:pPr>
    </w:p>
    <w:p w14:paraId="66548204" w14:textId="77777777" w:rsidR="004F3FD1" w:rsidRDefault="004F3FD1">
      <w:pPr>
        <w:rPr>
          <w:b/>
          <w:bCs/>
        </w:rPr>
      </w:pPr>
    </w:p>
    <w:p w14:paraId="2DC4A9D8" w14:textId="77777777" w:rsidR="004F3FD1" w:rsidRDefault="004F3FD1">
      <w:pPr>
        <w:rPr>
          <w:b/>
          <w:bCs/>
        </w:rPr>
      </w:pPr>
    </w:p>
    <w:p w14:paraId="64B69764" w14:textId="77777777" w:rsidR="004F3FD1" w:rsidRDefault="004F3FD1">
      <w:pPr>
        <w:rPr>
          <w:b/>
          <w:bCs/>
        </w:rPr>
      </w:pPr>
    </w:p>
    <w:p w14:paraId="2312EA88" w14:textId="77777777" w:rsidR="004F3FD1" w:rsidRDefault="004F3FD1">
      <w:pPr>
        <w:rPr>
          <w:b/>
          <w:bCs/>
        </w:rPr>
      </w:pPr>
    </w:p>
    <w:p w14:paraId="7958C4A5" w14:textId="77777777" w:rsidR="004F3FD1" w:rsidRDefault="004F3FD1">
      <w:pPr>
        <w:rPr>
          <w:b/>
          <w:bCs/>
        </w:rPr>
      </w:pPr>
    </w:p>
    <w:p w14:paraId="1BCBDE92" w14:textId="77777777" w:rsidR="004F3FD1" w:rsidRDefault="004F3FD1">
      <w:pPr>
        <w:rPr>
          <w:b/>
          <w:bCs/>
        </w:rPr>
      </w:pPr>
    </w:p>
    <w:p w14:paraId="1434A25F" w14:textId="050BE352" w:rsidR="004F3FD1" w:rsidRDefault="002E7C84">
      <w:pPr>
        <w:rPr>
          <w:b/>
          <w:bCs/>
        </w:rPr>
      </w:pPr>
      <w:r>
        <w:rPr>
          <w:b/>
          <w:bCs/>
          <w:noProof/>
        </w:rPr>
        <w:drawing>
          <wp:inline distT="0" distB="0" distL="0" distR="0" wp14:anchorId="341C7AB6" wp14:editId="353F925E">
            <wp:extent cx="5943600" cy="4622800"/>
            <wp:effectExtent l="0" t="0" r="0" b="0"/>
            <wp:docPr id="1622613963" name="Picture 1" descr="A picture containing screenshot, colorfulness,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3" name="Picture 1" descr="A picture containing screenshot, colorfulness, art, pix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4E3E73C5" w14:textId="3A99F867" w:rsidR="002E7C84" w:rsidRDefault="002E7C84">
      <w:r>
        <w:rPr>
          <w:b/>
          <w:bCs/>
        </w:rPr>
        <w:t xml:space="preserve">Supplementary Figure </w:t>
      </w:r>
      <w:ins w:id="469" w:author="Kline, Madeleine" w:date="2023-06-28T10:45:00Z">
        <w:r w:rsidR="00741C06">
          <w:rPr>
            <w:b/>
            <w:bCs/>
          </w:rPr>
          <w:t>5</w:t>
        </w:r>
      </w:ins>
      <w:del w:id="470" w:author="Kline, Madeleine" w:date="2023-06-28T10:45:00Z">
        <w:r w:rsidDel="00741C06">
          <w:rPr>
            <w:b/>
            <w:bCs/>
          </w:rPr>
          <w:delText>4</w:delText>
        </w:r>
      </w:del>
      <w:r>
        <w:rPr>
          <w:b/>
          <w:bCs/>
        </w:rPr>
        <w:t xml:space="preserve">a: </w:t>
      </w:r>
      <w:r w:rsidR="001B1166" w:rsidRPr="001B1166">
        <w:t>Quarterly average visits per 1,000 people by region. Quarter 1 is January-March, Quarter 2 is April-June, Quarter 3 is July-September, Quarter 4 is October-December. Error bars are 95% confidence intervals assuming normally distributed errors.</w:t>
      </w:r>
    </w:p>
    <w:p w14:paraId="0F215C13" w14:textId="77777777" w:rsidR="002E7C84" w:rsidRPr="001B1166" w:rsidRDefault="002E7C84"/>
    <w:p w14:paraId="56DA4B19" w14:textId="77777777" w:rsidR="005815D4" w:rsidRDefault="005815D4">
      <w:pPr>
        <w:rPr>
          <w:b/>
          <w:bCs/>
        </w:rPr>
      </w:pPr>
    </w:p>
    <w:p w14:paraId="2947A680" w14:textId="21B2A077" w:rsidR="00904C99" w:rsidRDefault="002E7C84">
      <w:pPr>
        <w:rPr>
          <w:b/>
          <w:bCs/>
        </w:rPr>
      </w:pPr>
      <w:r>
        <w:rPr>
          <w:b/>
          <w:bCs/>
          <w:noProof/>
        </w:rPr>
        <w:lastRenderedPageBreak/>
        <w:drawing>
          <wp:inline distT="0" distB="0" distL="0" distR="0" wp14:anchorId="5CC2BE0F" wp14:editId="6EEC38EC">
            <wp:extent cx="5943600" cy="4622800"/>
            <wp:effectExtent l="0" t="0" r="0" b="0"/>
            <wp:docPr id="1321003701" name="Picture 2" descr="A picture containing screenshot, colorfulness, candl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3701" name="Picture 2" descr="A picture containing screenshot, colorfulness, candle, 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73BD46" w14:textId="5ABC3C7D" w:rsidR="002E7C84" w:rsidRPr="001B1166" w:rsidRDefault="002E7C84">
      <w:r>
        <w:rPr>
          <w:b/>
          <w:bCs/>
        </w:rPr>
        <w:t xml:space="preserve">Supplementary Figure </w:t>
      </w:r>
      <w:ins w:id="471" w:author="Kline, Madeleine" w:date="2023-06-28T10:45:00Z">
        <w:r w:rsidR="00741C06">
          <w:rPr>
            <w:b/>
            <w:bCs/>
          </w:rPr>
          <w:t>5</w:t>
        </w:r>
      </w:ins>
      <w:del w:id="472" w:author="Kline, Madeleine" w:date="2023-06-28T10:45:00Z">
        <w:r w:rsidDel="00741C06">
          <w:rPr>
            <w:b/>
            <w:bCs/>
          </w:rPr>
          <w:delText>4</w:delText>
        </w:r>
      </w:del>
      <w:r>
        <w:rPr>
          <w:b/>
          <w:bCs/>
        </w:rPr>
        <w:t xml:space="preserve">b: </w:t>
      </w:r>
      <w:r w:rsidR="001B1166" w:rsidRPr="001B1166">
        <w:t xml:space="preserve">Quarterly average visits per 1,000 people by </w:t>
      </w:r>
      <w:r w:rsidR="001B1166">
        <w:t>subregion</w:t>
      </w:r>
      <w:r w:rsidR="001B1166" w:rsidRPr="001B1166">
        <w:t>. Quarter 1 is January-March, Quarter 2 is April-June, Quarter 3 is July-September, Quarter 4 is October-December. Error bars are 95% confidence intervals assuming normally distributed errors.</w:t>
      </w:r>
    </w:p>
    <w:p w14:paraId="5F3D9EF7" w14:textId="08A13428" w:rsidR="00904C99" w:rsidRDefault="00C93A2C">
      <w:pPr>
        <w:rPr>
          <w:b/>
          <w:bCs/>
        </w:rPr>
      </w:pPr>
      <w:r w:rsidRPr="00C93A2C">
        <w:rPr>
          <w:b/>
          <w:bCs/>
          <w:noProof/>
        </w:rPr>
        <w:lastRenderedPageBreak/>
        <w:drawing>
          <wp:inline distT="0" distB="0" distL="0" distR="0" wp14:anchorId="2B5AA512" wp14:editId="4F7B6267">
            <wp:extent cx="5594577" cy="4351338"/>
            <wp:effectExtent l="0" t="0" r="0" b="0"/>
            <wp:docPr id="1955319425" name="Picture 1955319425" descr="A picture containing screenshot, rectangle, diagram, square&#10;&#10;Description automatically generated">
              <a:extLst xmlns:a="http://schemas.openxmlformats.org/drawingml/2006/main">
                <a:ext uri="{FF2B5EF4-FFF2-40B4-BE49-F238E27FC236}">
                  <a16:creationId xmlns:a16="http://schemas.microsoft.com/office/drawing/2014/main" id="{E4083FC4-FC6D-4A92-F502-129100529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55319425" name="Picture 1955319425" descr="A picture containing screenshot, rectangle, diagram, square&#10;&#10;Description automatically generated">
                      <a:extLst>
                        <a:ext uri="{FF2B5EF4-FFF2-40B4-BE49-F238E27FC236}">
                          <a16:creationId xmlns:a16="http://schemas.microsoft.com/office/drawing/2014/main" id="{E4083FC4-FC6D-4A92-F502-129100529B53}"/>
                        </a:ext>
                      </a:extLst>
                    </pic:cNvPr>
                    <pic:cNvPicPr>
                      <a:picLocks noGrp="1" noChangeAspect="1"/>
                    </pic:cNvPicPr>
                  </pic:nvPicPr>
                  <pic:blipFill>
                    <a:blip r:embed="rId26"/>
                    <a:stretch>
                      <a:fillRect/>
                    </a:stretch>
                  </pic:blipFill>
                  <pic:spPr>
                    <a:xfrm>
                      <a:off x="0" y="0"/>
                      <a:ext cx="5594577" cy="4351338"/>
                    </a:xfrm>
                    <a:prstGeom prst="rect">
                      <a:avLst/>
                    </a:prstGeom>
                  </pic:spPr>
                </pic:pic>
              </a:graphicData>
            </a:graphic>
          </wp:inline>
        </w:drawing>
      </w:r>
    </w:p>
    <w:p w14:paraId="3724C290" w14:textId="22DC0F56" w:rsidR="00814D91" w:rsidRDefault="00814D91">
      <w:r>
        <w:rPr>
          <w:b/>
          <w:bCs/>
        </w:rPr>
        <w:t xml:space="preserve">Supplementary Figure </w:t>
      </w:r>
      <w:ins w:id="473" w:author="Kline, Madeleine" w:date="2023-06-28T10:45:00Z">
        <w:r w:rsidR="00741C06">
          <w:rPr>
            <w:b/>
            <w:bCs/>
          </w:rPr>
          <w:t>6</w:t>
        </w:r>
      </w:ins>
      <w:del w:id="474" w:author="Kline, Madeleine" w:date="2023-06-28T10:45:00Z">
        <w:r w:rsidR="00C452C6" w:rsidDel="00741C06">
          <w:rPr>
            <w:b/>
            <w:bCs/>
          </w:rPr>
          <w:delText>5</w:delText>
        </w:r>
      </w:del>
      <w:r w:rsidR="00A974AC">
        <w:rPr>
          <w:b/>
          <w:bCs/>
        </w:rPr>
        <w:t>a</w:t>
      </w:r>
      <w:r>
        <w:rPr>
          <w:b/>
          <w:bCs/>
        </w:rPr>
        <w:t xml:space="preserve">: </w:t>
      </w:r>
      <w:r>
        <w:t xml:space="preserve">Region comparisons by month. Regions </w:t>
      </w:r>
      <w:r w:rsidR="00577814">
        <w:t>were</w:t>
      </w:r>
      <w:r>
        <w:t xml:space="preserve"> compared via Welch’s two sample t-test and significance </w:t>
      </w:r>
      <w:r w:rsidR="00DA4BC2">
        <w:t>was</w:t>
      </w:r>
      <w:r>
        <w:t xml:space="preserve"> determined based on a significance level of 0.05 corrected using the Bonferroni correction for multiple hypothesis testing. </w:t>
      </w:r>
    </w:p>
    <w:p w14:paraId="4E1AF133" w14:textId="77777777" w:rsidR="00165E1F" w:rsidRDefault="00165E1F"/>
    <w:p w14:paraId="016C114D" w14:textId="0C6E0631" w:rsidR="00165E1F" w:rsidRDefault="00C93A2C">
      <w:r w:rsidRPr="00C93A2C">
        <w:rPr>
          <w:noProof/>
        </w:rPr>
        <w:lastRenderedPageBreak/>
        <w:drawing>
          <wp:inline distT="0" distB="0" distL="0" distR="0" wp14:anchorId="73F04783" wp14:editId="5C1BED86">
            <wp:extent cx="5943600" cy="5943600"/>
            <wp:effectExtent l="0" t="0" r="0" b="0"/>
            <wp:docPr id="8" name="Picture 7" descr="A screenshot of a computer screen&#10;&#10;Description automatically generated with low confidence">
              <a:extLst xmlns:a="http://schemas.openxmlformats.org/drawingml/2006/main">
                <a:ext uri="{FF2B5EF4-FFF2-40B4-BE49-F238E27FC236}">
                  <a16:creationId xmlns:a16="http://schemas.microsoft.com/office/drawing/2014/main" id="{F7B95F8E-226E-0774-8986-229571199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low confidence">
                      <a:extLst>
                        <a:ext uri="{FF2B5EF4-FFF2-40B4-BE49-F238E27FC236}">
                          <a16:creationId xmlns:a16="http://schemas.microsoft.com/office/drawing/2014/main" id="{F7B95F8E-226E-0774-8986-2295711998E9}"/>
                        </a:ext>
                      </a:extLst>
                    </pic:cNvPr>
                    <pic:cNvPicPr>
                      <a:picLocks noChangeAspect="1"/>
                    </pic:cNvPicPr>
                  </pic:nvPicPr>
                  <pic:blipFill>
                    <a:blip r:embed="rId27"/>
                    <a:stretch>
                      <a:fillRect/>
                    </a:stretch>
                  </pic:blipFill>
                  <pic:spPr>
                    <a:xfrm>
                      <a:off x="0" y="0"/>
                      <a:ext cx="5943600" cy="5943600"/>
                    </a:xfrm>
                    <a:prstGeom prst="rect">
                      <a:avLst/>
                    </a:prstGeom>
                  </pic:spPr>
                </pic:pic>
              </a:graphicData>
            </a:graphic>
          </wp:inline>
        </w:drawing>
      </w:r>
    </w:p>
    <w:p w14:paraId="67E2B247" w14:textId="5FFC7B86" w:rsidR="004C6B38" w:rsidRDefault="004C6B38" w:rsidP="004C6B38">
      <w:r>
        <w:rPr>
          <w:b/>
          <w:bCs/>
        </w:rPr>
        <w:t xml:space="preserve">Supplementary Figure </w:t>
      </w:r>
      <w:ins w:id="475" w:author="Kline, Madeleine" w:date="2023-06-28T10:45:00Z">
        <w:r w:rsidR="00741C06">
          <w:rPr>
            <w:b/>
            <w:bCs/>
          </w:rPr>
          <w:t>6</w:t>
        </w:r>
      </w:ins>
      <w:del w:id="476" w:author="Kline, Madeleine" w:date="2023-06-28T10:45:00Z">
        <w:r w:rsidR="00C452C6" w:rsidDel="00741C06">
          <w:rPr>
            <w:b/>
            <w:bCs/>
          </w:rPr>
          <w:delText>5</w:delText>
        </w:r>
      </w:del>
      <w:r w:rsidR="00A974AC">
        <w:rPr>
          <w:b/>
          <w:bCs/>
        </w:rPr>
        <w:t>b</w:t>
      </w:r>
      <w:r>
        <w:rPr>
          <w:b/>
          <w:bCs/>
        </w:rPr>
        <w:t xml:space="preserve">: </w:t>
      </w:r>
      <w:r>
        <w:t xml:space="preserve">Subregion comparisons by month. </w:t>
      </w:r>
      <w:r w:rsidR="00880893">
        <w:t>Subregions</w:t>
      </w:r>
      <w:r>
        <w:t xml:space="preserve"> </w:t>
      </w:r>
      <w:r w:rsidR="00880893">
        <w:t>were</w:t>
      </w:r>
      <w:r>
        <w:t xml:space="preserve"> compared via Welch’s two sample t-test and significance </w:t>
      </w:r>
      <w:r w:rsidR="00880893">
        <w:t>was</w:t>
      </w:r>
      <w:r>
        <w:t xml:space="preserve"> determined based on a significance level of 0.05 corrected using the Bonferroni correction for multiple hypothesis testing. </w:t>
      </w:r>
    </w:p>
    <w:p w14:paraId="143CC5A2" w14:textId="77777777" w:rsidR="00165E1F" w:rsidRDefault="00165E1F"/>
    <w:p w14:paraId="1B915175" w14:textId="77777777" w:rsidR="00165E1F" w:rsidRDefault="00165E1F"/>
    <w:p w14:paraId="50342714" w14:textId="77777777" w:rsidR="00165E1F" w:rsidRPr="00814D91" w:rsidRDefault="00165E1F"/>
    <w:p w14:paraId="0E311A62" w14:textId="77777777" w:rsidR="00904C99" w:rsidRDefault="00904C99">
      <w:pPr>
        <w:rPr>
          <w:b/>
          <w:bCs/>
        </w:rPr>
      </w:pPr>
    </w:p>
    <w:p w14:paraId="4D9147AA" w14:textId="77777777" w:rsidR="00904C99" w:rsidRDefault="00904C99">
      <w:pPr>
        <w:rPr>
          <w:b/>
          <w:bCs/>
        </w:rPr>
      </w:pPr>
    </w:p>
    <w:p w14:paraId="44E1003D" w14:textId="77777777" w:rsidR="00904C99" w:rsidRDefault="00904C99">
      <w:pPr>
        <w:rPr>
          <w:b/>
          <w:bCs/>
        </w:rPr>
      </w:pPr>
    </w:p>
    <w:p w14:paraId="674A58F7" w14:textId="4E36356F" w:rsidR="00904C99" w:rsidDel="00150F30" w:rsidRDefault="00CC3200" w:rsidP="00CC3200">
      <w:pPr>
        <w:jc w:val="center"/>
        <w:rPr>
          <w:del w:id="477" w:author="Kline, Madeleine" w:date="2023-06-28T10:46:00Z"/>
          <w:b/>
          <w:bCs/>
        </w:rPr>
      </w:pPr>
      <w:del w:id="478" w:author="Kline, Madeleine" w:date="2023-06-28T10:46:00Z">
        <w:r w:rsidRPr="00CC3200" w:rsidDel="00150F30">
          <w:rPr>
            <w:b/>
            <w:bCs/>
            <w:noProof/>
          </w:rPr>
          <w:drawing>
            <wp:inline distT="0" distB="0" distL="0" distR="0" wp14:anchorId="01B999B2" wp14:editId="7E878079">
              <wp:extent cx="5943600" cy="4622800"/>
              <wp:effectExtent l="0" t="0" r="0" b="0"/>
              <wp:docPr id="20" name="Picture 20" descr="A picture containing screenshot, colorfulness, line, art&#10;&#10;Description automatically generated">
                <a:extLst xmlns:a="http://schemas.openxmlformats.org/drawingml/2006/main">
                  <a:ext uri="{FF2B5EF4-FFF2-40B4-BE49-F238E27FC236}">
                    <a16:creationId xmlns:a16="http://schemas.microsoft.com/office/drawing/2014/main" id="{CACA9D42-43D8-C484-19CE-99240D2BB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picture containing screenshot, colorfulness, line, art&#10;&#10;Description automatically generated">
                        <a:extLst>
                          <a:ext uri="{FF2B5EF4-FFF2-40B4-BE49-F238E27FC236}">
                            <a16:creationId xmlns:a16="http://schemas.microsoft.com/office/drawing/2014/main" id="{CACA9D42-43D8-C484-19CE-99240D2BBC6F}"/>
                          </a:ext>
                        </a:extLst>
                      </pic:cNvPr>
                      <pic:cNvPicPr>
                        <a:picLocks noChangeAspect="1"/>
                      </pic:cNvPicPr>
                    </pic:nvPicPr>
                    <pic:blipFill>
                      <a:blip r:embed="rId23"/>
                      <a:stretch>
                        <a:fillRect/>
                      </a:stretch>
                    </pic:blipFill>
                    <pic:spPr>
                      <a:xfrm>
                        <a:off x="0" y="0"/>
                        <a:ext cx="5943600" cy="4622800"/>
                      </a:xfrm>
                      <a:prstGeom prst="rect">
                        <a:avLst/>
                      </a:prstGeom>
                    </pic:spPr>
                  </pic:pic>
                </a:graphicData>
              </a:graphic>
            </wp:inline>
          </w:drawing>
        </w:r>
      </w:del>
    </w:p>
    <w:p w14:paraId="07C10F94" w14:textId="10ACC51C" w:rsidR="00904C99" w:rsidDel="00150F30" w:rsidRDefault="00904C99">
      <w:pPr>
        <w:rPr>
          <w:del w:id="479" w:author="Kline, Madeleine" w:date="2023-06-28T10:46:00Z"/>
          <w:b/>
          <w:bCs/>
        </w:rPr>
      </w:pPr>
    </w:p>
    <w:p w14:paraId="713A7DF0" w14:textId="4F127838" w:rsidR="00904C99" w:rsidDel="00150F30" w:rsidRDefault="00904C99">
      <w:pPr>
        <w:rPr>
          <w:del w:id="480" w:author="Kline, Madeleine" w:date="2023-06-28T10:46:00Z"/>
          <w:b/>
          <w:bCs/>
        </w:rPr>
      </w:pPr>
    </w:p>
    <w:p w14:paraId="321B065D" w14:textId="129AED44" w:rsidR="004E4487" w:rsidDel="00150F30" w:rsidRDefault="004E4487" w:rsidP="004E4487">
      <w:pPr>
        <w:rPr>
          <w:del w:id="481" w:author="Kline, Madeleine" w:date="2023-06-28T10:46:00Z"/>
        </w:rPr>
      </w:pPr>
    </w:p>
    <w:p w14:paraId="51CFFAC5" w14:textId="3D3E99B7" w:rsidR="004E4487" w:rsidDel="00150F30" w:rsidRDefault="00644E0F" w:rsidP="004E4487">
      <w:pPr>
        <w:rPr>
          <w:del w:id="482" w:author="Kline, Madeleine" w:date="2023-06-28T10:46:00Z"/>
        </w:rPr>
      </w:pPr>
      <w:del w:id="483" w:author="Kline, Madeleine" w:date="2023-06-28T10:46:00Z">
        <w:r w:rsidDel="00150F30">
          <w:rPr>
            <w:b/>
            <w:bCs/>
          </w:rPr>
          <w:delText xml:space="preserve">Supplementary </w:delText>
        </w:r>
        <w:r w:rsidR="00735897" w:rsidDel="00150F30">
          <w:rPr>
            <w:b/>
            <w:bCs/>
          </w:rPr>
          <w:delText xml:space="preserve">Figure </w:delText>
        </w:r>
      </w:del>
      <w:del w:id="484" w:author="Kline, Madeleine" w:date="2023-06-28T10:45:00Z">
        <w:r w:rsidR="00C452C6" w:rsidDel="008A45A8">
          <w:rPr>
            <w:b/>
            <w:bCs/>
          </w:rPr>
          <w:delText>6</w:delText>
        </w:r>
      </w:del>
      <w:del w:id="485" w:author="Kline, Madeleine" w:date="2023-06-28T10:46:00Z">
        <w:r w:rsidR="00735897" w:rsidDel="00150F30">
          <w:rPr>
            <w:b/>
            <w:bCs/>
          </w:rPr>
          <w:delText xml:space="preserve">: </w:delText>
        </w:r>
        <w:r w:rsidR="004E4487" w:rsidRPr="007619EB" w:rsidDel="00150F30">
          <w:rPr>
            <w:b/>
            <w:bCs/>
          </w:rPr>
          <w:delText>Average visits patterns over the course of the year</w:delText>
        </w:r>
        <w:r w:rsidR="004E4487" w:rsidDel="00150F30">
          <w:delText xml:space="preserve">. The average number of visits per 1000 people in the database over the 9-year observation period for all age groups is plotted for each census subregion. Shading represents the 95% confidence intervals depicting year-to-year variation. </w:delText>
        </w:r>
      </w:del>
    </w:p>
    <w:p w14:paraId="0CDB2381" w14:textId="77777777" w:rsidR="00F605F2" w:rsidRDefault="00F605F2">
      <w:pPr>
        <w:rPr>
          <w:b/>
          <w:bCs/>
        </w:rPr>
      </w:pPr>
    </w:p>
    <w:p w14:paraId="2F11683D" w14:textId="236E0DE8" w:rsidR="004E4487" w:rsidRDefault="004E4487">
      <w:pPr>
        <w:rPr>
          <w:b/>
          <w:bCs/>
        </w:rPr>
      </w:pPr>
    </w:p>
    <w:p w14:paraId="1A11781E" w14:textId="31928EA9" w:rsidR="004E4487" w:rsidRDefault="004E4487">
      <w:pPr>
        <w:rPr>
          <w:b/>
          <w:bCs/>
        </w:rPr>
      </w:pPr>
    </w:p>
    <w:p w14:paraId="35D195A3" w14:textId="77777777" w:rsidR="002D4B41" w:rsidRDefault="002D4B41">
      <w:pPr>
        <w:rPr>
          <w:b/>
          <w:bCs/>
        </w:rPr>
      </w:pPr>
    </w:p>
    <w:p w14:paraId="2490B6D7" w14:textId="77777777" w:rsidR="002D4B41" w:rsidRDefault="002D4B41">
      <w:pPr>
        <w:rPr>
          <w:b/>
          <w:bCs/>
        </w:rPr>
      </w:pPr>
    </w:p>
    <w:p w14:paraId="00D6CB4E" w14:textId="59FC7830" w:rsidR="002D4B41" w:rsidRDefault="002D4B41">
      <w:pPr>
        <w:rPr>
          <w:b/>
          <w:bCs/>
        </w:rPr>
      </w:pPr>
      <w:r w:rsidRPr="002D4B41">
        <w:rPr>
          <w:b/>
          <w:bCs/>
          <w:noProof/>
        </w:rPr>
        <mc:AlternateContent>
          <mc:Choice Requires="wpg">
            <w:drawing>
              <wp:inline distT="0" distB="0" distL="0" distR="0" wp14:anchorId="459BADEB" wp14:editId="022A8976">
                <wp:extent cx="6519294" cy="4351338"/>
                <wp:effectExtent l="0" t="0" r="0" b="0"/>
                <wp:docPr id="15" name="Group 14">
                  <a:extLst xmlns:a="http://schemas.openxmlformats.org/drawingml/2006/main">
                    <a:ext uri="{FF2B5EF4-FFF2-40B4-BE49-F238E27FC236}">
                      <a16:creationId xmlns:a16="http://schemas.microsoft.com/office/drawing/2014/main" id="{187822C3-C9B7-172B-5721-7F3B8EF8985C}"/>
                    </a:ext>
                  </a:extLst>
                </wp:docPr>
                <wp:cNvGraphicFramePr/>
                <a:graphic xmlns:a="http://schemas.openxmlformats.org/drawingml/2006/main">
                  <a:graphicData uri="http://schemas.microsoft.com/office/word/2010/wordprocessingGroup">
                    <wpg:wgp>
                      <wpg:cNvGrpSpPr/>
                      <wpg:grpSpPr>
                        <a:xfrm>
                          <a:off x="0" y="0"/>
                          <a:ext cx="6519294" cy="4351338"/>
                          <a:chOff x="0" y="0"/>
                          <a:chExt cx="6519294" cy="4351338"/>
                        </a:xfrm>
                      </wpg:grpSpPr>
                      <pic:pic xmlns:pic="http://schemas.openxmlformats.org/drawingml/2006/picture">
                        <pic:nvPicPr>
                          <pic:cNvPr id="568839440" name="Content Placeholder 11" descr="A picture containing screenshot, colorfulness, art&#10;&#10;Description automatically generated">
                            <a:extLst>
                              <a:ext uri="{FF2B5EF4-FFF2-40B4-BE49-F238E27FC236}">
                                <a16:creationId xmlns:a16="http://schemas.microsoft.com/office/drawing/2014/main" id="{DC74F52C-C283-7B44-3696-F379DE4192D7}"/>
                              </a:ext>
                            </a:extLst>
                          </pic:cNvPr>
                          <pic:cNvPicPr>
                            <a:picLocks noChangeAspect="1"/>
                          </pic:cNvPicPr>
                        </pic:nvPicPr>
                        <pic:blipFill rotWithShape="1">
                          <a:blip r:embed="rId28"/>
                          <a:srcRect r="15822"/>
                          <a:stretch/>
                        </pic:blipFill>
                        <pic:spPr>
                          <a:xfrm>
                            <a:off x="0" y="0"/>
                            <a:ext cx="4983480" cy="4351338"/>
                          </a:xfrm>
                          <a:prstGeom prst="rect">
                            <a:avLst/>
                          </a:prstGeom>
                        </pic:spPr>
                      </pic:pic>
                      <pic:pic xmlns:pic="http://schemas.openxmlformats.org/drawingml/2006/picture">
                        <pic:nvPicPr>
                          <pic:cNvPr id="574458734" name="Picture 574458734" descr="A picture containing screenshot, colorfulness, line, art&#10;&#10;Description automatically generated">
                            <a:extLst>
                              <a:ext uri="{FF2B5EF4-FFF2-40B4-BE49-F238E27FC236}">
                                <a16:creationId xmlns:a16="http://schemas.microsoft.com/office/drawing/2014/main" id="{45686292-2D04-EE16-3F8A-543129179082}"/>
                              </a:ext>
                            </a:extLst>
                          </pic:cNvPr>
                          <pic:cNvPicPr>
                            <a:picLocks noChangeAspect="1"/>
                          </pic:cNvPicPr>
                        </pic:nvPicPr>
                        <pic:blipFill rotWithShape="1">
                          <a:blip r:embed="rId23"/>
                          <a:srcRect l="79884" t="28320" b="30840"/>
                          <a:stretch/>
                        </pic:blipFill>
                        <pic:spPr>
                          <a:xfrm>
                            <a:off x="4955771" y="1019522"/>
                            <a:ext cx="1563523" cy="2468880"/>
                          </a:xfrm>
                          <a:prstGeom prst="rect">
                            <a:avLst/>
                          </a:prstGeom>
                        </pic:spPr>
                      </pic:pic>
                    </wpg:wgp>
                  </a:graphicData>
                </a:graphic>
              </wp:inline>
            </w:drawing>
          </mc:Choice>
          <mc:Fallback>
            <w:pict>
              <v:group w14:anchorId="2B7F02C3" id="Group 14" o:spid="_x0000_s1026" style="width:513.35pt;height:342.65pt;mso-position-horizontal-relative:char;mso-position-vertical-relative:line" coordsize="65192,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&#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MD+Pw0Zc611oLP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11" o:spid="_x0000_s1027" type="#_x0000_t75" alt="A picture containing screenshot, colorfulness, art&#10;&#10;Description automatically generated" style="position:absolute;width:49834;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">
                  <v:imagedata r:id="rId29" o:title="A picture containing screenshot, colorfulness, art&#10;&#10;Description automatically generated" cropright="10369f"/>
                </v:shape>
                <v:shape id="Picture 574458734" o:spid="_x0000_s1028" type="#_x0000_t75" alt="A picture containing screenshot, colorfulness, line, art&#10;&#10;Description automatically generated" style="position:absolute;left:49557;top:10195;width:15635;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">
                  <v:imagedata r:id="rId30" o:title="A picture containing screenshot, colorfulness, line, art&#10;&#10;Description automatically generated" croptop="18560f" cropbottom="20211f" cropleft="52353f"/>
                </v:shape>
                <w10:anchorlock/>
              </v:group>
            </w:pict>
          </mc:Fallback>
        </mc:AlternateContent>
      </w:r>
    </w:p>
    <w:p w14:paraId="44A5A712" w14:textId="77777777" w:rsidR="002D4B41" w:rsidRDefault="002D4B41">
      <w:pPr>
        <w:rPr>
          <w:b/>
          <w:bCs/>
        </w:rPr>
      </w:pPr>
    </w:p>
    <w:p w14:paraId="09155F3A" w14:textId="39F7AC47" w:rsidR="002D4B41" w:rsidRDefault="002D4B41">
      <w:r>
        <w:rPr>
          <w:b/>
          <w:bCs/>
        </w:rPr>
        <w:t xml:space="preserve">Supplementary Figure </w:t>
      </w:r>
      <w:r w:rsidR="00C452C6">
        <w:rPr>
          <w:b/>
          <w:bCs/>
        </w:rPr>
        <w:t>7</w:t>
      </w:r>
      <w:r>
        <w:rPr>
          <w:b/>
          <w:bCs/>
        </w:rPr>
        <w:t>a</w:t>
      </w:r>
      <w:r w:rsidR="00413A7D">
        <w:t>: Subregion sinusoidal fits.</w:t>
      </w:r>
      <w:ins w:id="486" w:author="Kline, Madeleine [2]" w:date="2023-06-26T17:30:00Z">
        <w:r w:rsidR="00B21BA7">
          <w:t xml:space="preserve"> Shading represents 95% confidence intervals assuming normally distributed errors. </w:t>
        </w:r>
      </w:ins>
    </w:p>
    <w:p w14:paraId="62104209" w14:textId="77777777" w:rsidR="00413A7D" w:rsidRDefault="00413A7D"/>
    <w:p w14:paraId="4B3D5AD5" w14:textId="70E42B7A" w:rsidR="00413A7D" w:rsidRDefault="00413A7D">
      <w:r w:rsidRPr="00413A7D">
        <w:rPr>
          <w:noProof/>
        </w:rPr>
        <w:lastRenderedPageBreak/>
        <w:drawing>
          <wp:inline distT="0" distB="0" distL="0" distR="0" wp14:anchorId="7C64D7DC" wp14:editId="7B94DF66">
            <wp:extent cx="5974915" cy="6000460"/>
            <wp:effectExtent l="0" t="0" r="0" b="0"/>
            <wp:docPr id="12" name="Content Placeholder 8" descr="A picture containing screenshot&#10;&#10;Description automatically generated">
              <a:extLst xmlns:a="http://schemas.openxmlformats.org/drawingml/2006/main">
                <a:ext uri="{FF2B5EF4-FFF2-40B4-BE49-F238E27FC236}">
                  <a16:creationId xmlns:a16="http://schemas.microsoft.com/office/drawing/2014/main" id="{E8420BA3-52A6-FF45-BA2A-055E43C24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8" descr="A picture containing screenshot&#10;&#10;Description automatically generated">
                      <a:extLst>
                        <a:ext uri="{FF2B5EF4-FFF2-40B4-BE49-F238E27FC236}">
                          <a16:creationId xmlns:a16="http://schemas.microsoft.com/office/drawing/2014/main" id="{E8420BA3-52A6-FF45-BA2A-055E43C2404D}"/>
                        </a:ext>
                      </a:extLst>
                    </pic:cNvPr>
                    <pic:cNvPicPr>
                      <a:picLocks noChangeAspect="1"/>
                    </pic:cNvPicPr>
                  </pic:nvPicPr>
                  <pic:blipFill rotWithShape="1">
                    <a:blip r:embed="rId31"/>
                    <a:srcRect r="17944"/>
                    <a:stretch/>
                  </pic:blipFill>
                  <pic:spPr>
                    <a:xfrm>
                      <a:off x="0" y="0"/>
                      <a:ext cx="5994476" cy="6020104"/>
                    </a:xfrm>
                    <a:prstGeom prst="rect">
                      <a:avLst/>
                    </a:prstGeom>
                  </pic:spPr>
                </pic:pic>
              </a:graphicData>
            </a:graphic>
          </wp:inline>
        </w:drawing>
      </w:r>
    </w:p>
    <w:p w14:paraId="79E5013B" w14:textId="351BA478" w:rsidR="00413A7D" w:rsidRPr="00413A7D" w:rsidRDefault="00413A7D">
      <w:r>
        <w:rPr>
          <w:b/>
          <w:bCs/>
        </w:rPr>
        <w:t xml:space="preserve">Supplementary Figure </w:t>
      </w:r>
      <w:r w:rsidR="00C452C6">
        <w:rPr>
          <w:b/>
          <w:bCs/>
        </w:rPr>
        <w:t>7</w:t>
      </w:r>
      <w:r>
        <w:rPr>
          <w:b/>
          <w:bCs/>
        </w:rPr>
        <w:t xml:space="preserve">b: </w:t>
      </w:r>
      <w:r>
        <w:t xml:space="preserve">Subregion sinusoidal fit </w:t>
      </w:r>
      <w:commentRangeStart w:id="487"/>
      <w:r>
        <w:t>phases</w:t>
      </w:r>
      <w:r w:rsidR="00B52C36">
        <w:t xml:space="preserve"> in </w:t>
      </w:r>
      <w:r w:rsidR="00880893">
        <w:t xml:space="preserve">temporal </w:t>
      </w:r>
      <w:r w:rsidR="00B52C36">
        <w:t>order.</w:t>
      </w:r>
      <w:commentRangeEnd w:id="487"/>
      <w:r w:rsidR="004B42BA">
        <w:rPr>
          <w:rStyle w:val="CommentReference"/>
        </w:rPr>
        <w:commentReference w:id="487"/>
      </w:r>
      <w:r w:rsidR="001900A8">
        <w:t xml:space="preserve"> </w:t>
      </w:r>
      <w:r w:rsidR="00880893">
        <w:t>Brackets represent 95% confidence intervals around the phase estimations.</w:t>
      </w:r>
    </w:p>
    <w:p w14:paraId="671189E5" w14:textId="77777777" w:rsidR="002D4B41" w:rsidRDefault="002D4B41">
      <w:pPr>
        <w:rPr>
          <w:b/>
          <w:bCs/>
        </w:rPr>
      </w:pPr>
    </w:p>
    <w:p w14:paraId="12E0A48B" w14:textId="77777777" w:rsidR="002D4B41" w:rsidRDefault="002D4B41">
      <w:pPr>
        <w:rPr>
          <w:b/>
          <w:bCs/>
        </w:rPr>
      </w:pPr>
    </w:p>
    <w:p w14:paraId="6E1C88B7" w14:textId="77777777" w:rsidR="00760A4B" w:rsidRDefault="00760A4B">
      <w:pPr>
        <w:rPr>
          <w:b/>
          <w:bCs/>
        </w:rPr>
      </w:pPr>
    </w:p>
    <w:p w14:paraId="75C9CE06" w14:textId="77777777" w:rsidR="00760A4B" w:rsidRDefault="00760A4B">
      <w:pPr>
        <w:rPr>
          <w:b/>
          <w:bCs/>
        </w:rPr>
      </w:pPr>
    </w:p>
    <w:p w14:paraId="2A61A6F0" w14:textId="162799FD" w:rsidR="00760A4B" w:rsidRDefault="000045F1">
      <w:pPr>
        <w:rPr>
          <w:b/>
          <w:bCs/>
        </w:rPr>
      </w:pPr>
      <w:r w:rsidRPr="000045F1">
        <w:rPr>
          <w:b/>
          <w:bCs/>
          <w:noProof/>
        </w:rPr>
        <w:lastRenderedPageBreak/>
        <w:drawing>
          <wp:inline distT="0" distB="0" distL="0" distR="0" wp14:anchorId="084B36BC" wp14:editId="083DECE0">
            <wp:extent cx="5943600" cy="4622800"/>
            <wp:effectExtent l="0" t="0" r="0" b="0"/>
            <wp:docPr id="23" name="Picture 22" descr="A picture containing screenshot&#10;&#10;Description automatically generated">
              <a:extLst xmlns:a="http://schemas.openxmlformats.org/drawingml/2006/main">
                <a:ext uri="{FF2B5EF4-FFF2-40B4-BE49-F238E27FC236}">
                  <a16:creationId xmlns:a16="http://schemas.microsoft.com/office/drawing/2014/main" id="{D04E7135-2873-D8D8-F914-C544C6143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10;&#10;Description automatically generated">
                      <a:extLst>
                        <a:ext uri="{FF2B5EF4-FFF2-40B4-BE49-F238E27FC236}">
                          <a16:creationId xmlns:a16="http://schemas.microsoft.com/office/drawing/2014/main" id="{D04E7135-2873-D8D8-F914-C544C6143798}"/>
                        </a:ext>
                      </a:extLst>
                    </pic:cNvPr>
                    <pic:cNvPicPr>
                      <a:picLocks noChangeAspect="1"/>
                    </pic:cNvPicPr>
                  </pic:nvPicPr>
                  <pic:blipFill>
                    <a:blip r:embed="rId32"/>
                    <a:stretch>
                      <a:fillRect/>
                    </a:stretch>
                  </pic:blipFill>
                  <pic:spPr>
                    <a:xfrm>
                      <a:off x="0" y="0"/>
                      <a:ext cx="5943600" cy="4622800"/>
                    </a:xfrm>
                    <a:prstGeom prst="rect">
                      <a:avLst/>
                    </a:prstGeom>
                  </pic:spPr>
                </pic:pic>
              </a:graphicData>
            </a:graphic>
          </wp:inline>
        </w:drawing>
      </w:r>
    </w:p>
    <w:p w14:paraId="53AE526F" w14:textId="77777777" w:rsidR="00E63A78" w:rsidRDefault="00760A4B" w:rsidP="00E63A78">
      <w:pPr>
        <w:rPr>
          <w:ins w:id="488" w:author="Kline, Madeleine [2]" w:date="2023-06-26T17:42:00Z"/>
        </w:rPr>
      </w:pPr>
      <w:r>
        <w:rPr>
          <w:b/>
          <w:bCs/>
        </w:rPr>
        <w:t xml:space="preserve">Supplementary Figure </w:t>
      </w:r>
      <w:r w:rsidR="00C452C6">
        <w:rPr>
          <w:b/>
          <w:bCs/>
        </w:rPr>
        <w:t>8</w:t>
      </w:r>
      <w:r>
        <w:rPr>
          <w:b/>
          <w:bCs/>
        </w:rPr>
        <w:t xml:space="preserve">a: </w:t>
      </w:r>
      <w:r>
        <w:t>Region sinusoidal fits.</w:t>
      </w:r>
      <w:ins w:id="489" w:author="Kline, Madeleine [2]" w:date="2023-06-26T17:42:00Z">
        <w:r w:rsidR="00E63A78">
          <w:t xml:space="preserve"> Shading represents 95% confidence intervals assuming normally distributed errors. </w:t>
        </w:r>
      </w:ins>
    </w:p>
    <w:p w14:paraId="619D3F6B" w14:textId="77777777" w:rsidR="00E63A78" w:rsidRDefault="00E63A78" w:rsidP="00E63A78">
      <w:pPr>
        <w:rPr>
          <w:ins w:id="490" w:author="Kline, Madeleine [2]" w:date="2023-06-26T17:42:00Z"/>
        </w:rPr>
      </w:pPr>
    </w:p>
    <w:p w14:paraId="776CCE5C" w14:textId="6896D691" w:rsidR="00760A4B" w:rsidRDefault="00760A4B"/>
    <w:p w14:paraId="6625EFE7" w14:textId="77777777" w:rsidR="00760A4B" w:rsidRDefault="00760A4B"/>
    <w:p w14:paraId="0F3C2FE8" w14:textId="6D8C527D" w:rsidR="00760A4B" w:rsidRDefault="00DD632C">
      <w:r w:rsidRPr="00DD632C">
        <w:rPr>
          <w:noProof/>
        </w:rPr>
        <w:lastRenderedPageBreak/>
        <w:drawing>
          <wp:inline distT="0" distB="0" distL="0" distR="0" wp14:anchorId="3B456E03" wp14:editId="719A3271">
            <wp:extent cx="5320145" cy="4728219"/>
            <wp:effectExtent l="0" t="0" r="0" b="0"/>
            <wp:docPr id="21" name="Picture 20" descr="A picture containing screenshot, line&#10;&#10;Description automatically generated">
              <a:extLst xmlns:a="http://schemas.openxmlformats.org/drawingml/2006/main">
                <a:ext uri="{FF2B5EF4-FFF2-40B4-BE49-F238E27FC236}">
                  <a16:creationId xmlns:a16="http://schemas.microsoft.com/office/drawing/2014/main" id="{7042ABF4-8338-90FE-B5C9-97F1DAFF1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screenshot, line&#10;&#10;Description automatically generated">
                      <a:extLst>
                        <a:ext uri="{FF2B5EF4-FFF2-40B4-BE49-F238E27FC236}">
                          <a16:creationId xmlns:a16="http://schemas.microsoft.com/office/drawing/2014/main" id="{7042ABF4-8338-90FE-B5C9-97F1DAFF1209}"/>
                        </a:ext>
                      </a:extLst>
                    </pic:cNvPr>
                    <pic:cNvPicPr>
                      <a:picLocks noChangeAspect="1"/>
                    </pic:cNvPicPr>
                  </pic:nvPicPr>
                  <pic:blipFill rotWithShape="1">
                    <a:blip r:embed="rId33"/>
                    <a:srcRect r="12485"/>
                    <a:stretch/>
                  </pic:blipFill>
                  <pic:spPr>
                    <a:xfrm>
                      <a:off x="0" y="0"/>
                      <a:ext cx="5320145" cy="4728219"/>
                    </a:xfrm>
                    <a:prstGeom prst="rect">
                      <a:avLst/>
                    </a:prstGeom>
                  </pic:spPr>
                </pic:pic>
              </a:graphicData>
            </a:graphic>
          </wp:inline>
        </w:drawing>
      </w:r>
    </w:p>
    <w:p w14:paraId="0CCDD455" w14:textId="381CE7E9" w:rsidR="00DD632C" w:rsidRPr="00DD632C" w:rsidRDefault="00DD632C">
      <w:r>
        <w:rPr>
          <w:b/>
          <w:bCs/>
        </w:rPr>
        <w:t xml:space="preserve">Supplementary Figure </w:t>
      </w:r>
      <w:r w:rsidR="00C452C6">
        <w:rPr>
          <w:b/>
          <w:bCs/>
        </w:rPr>
        <w:t>8</w:t>
      </w:r>
      <w:r>
        <w:rPr>
          <w:b/>
          <w:bCs/>
        </w:rPr>
        <w:t xml:space="preserve">b: </w:t>
      </w:r>
      <w:r>
        <w:t xml:space="preserve">Region sinusoidal fit phases in order. </w:t>
      </w:r>
      <w:ins w:id="491" w:author="Kline, Madeleine [2]" w:date="2023-06-26T17:42:00Z">
        <w:r w:rsidR="00E63A78">
          <w:t>Brackets represent 95% confidence intervals around the phase estimations.</w:t>
        </w:r>
      </w:ins>
    </w:p>
    <w:p w14:paraId="7173D372" w14:textId="77777777" w:rsidR="00760A4B" w:rsidRDefault="00760A4B">
      <w:pPr>
        <w:rPr>
          <w:b/>
          <w:bCs/>
        </w:rPr>
      </w:pPr>
    </w:p>
    <w:p w14:paraId="70B10217" w14:textId="77777777" w:rsidR="00760A4B" w:rsidRDefault="00760A4B">
      <w:pPr>
        <w:rPr>
          <w:b/>
          <w:bCs/>
        </w:rPr>
      </w:pPr>
    </w:p>
    <w:p w14:paraId="0679B2C6" w14:textId="77777777" w:rsidR="00760A4B" w:rsidRDefault="00760A4B">
      <w:pPr>
        <w:rPr>
          <w:b/>
          <w:bCs/>
        </w:rPr>
      </w:pPr>
    </w:p>
    <w:p w14:paraId="7BB604E5" w14:textId="6826409A" w:rsidR="002D4B41" w:rsidRDefault="00DC0A03">
      <w:pPr>
        <w:rPr>
          <w:b/>
          <w:bCs/>
        </w:rPr>
      </w:pPr>
      <w:r w:rsidRPr="00DC0A03">
        <w:rPr>
          <w:b/>
          <w:bCs/>
          <w:noProof/>
        </w:rPr>
        <w:lastRenderedPageBreak/>
        <w:drawing>
          <wp:inline distT="0" distB="0" distL="0" distR="0" wp14:anchorId="1E893282" wp14:editId="56F38F0B">
            <wp:extent cx="5943600" cy="4368800"/>
            <wp:effectExtent l="0" t="0" r="0" b="0"/>
            <wp:docPr id="965852624" name="Picture 965852624" descr="A picture containing screenshot, square, line, symmetry&#10;&#10;Description automatically generated">
              <a:extLst xmlns:a="http://schemas.openxmlformats.org/drawingml/2006/main">
                <a:ext uri="{FF2B5EF4-FFF2-40B4-BE49-F238E27FC236}">
                  <a16:creationId xmlns:a16="http://schemas.microsoft.com/office/drawing/2014/main" id="{6446C5BC-EA1A-400A-C49B-47DADE2C5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screenshot, square, line, symmetry&#10;&#10;Description automatically generated">
                      <a:extLst>
                        <a:ext uri="{FF2B5EF4-FFF2-40B4-BE49-F238E27FC236}">
                          <a16:creationId xmlns:a16="http://schemas.microsoft.com/office/drawing/2014/main" id="{6446C5BC-EA1A-400A-C49B-47DADE2C57B3}"/>
                        </a:ext>
                      </a:extLst>
                    </pic:cNvPr>
                    <pic:cNvPicPr>
                      <a:picLocks noGrp="1" noChangeAspect="1"/>
                    </pic:cNvPicPr>
                  </pic:nvPicPr>
                  <pic:blipFill>
                    <a:blip r:embed="rId34"/>
                    <a:stretch>
                      <a:fillRect/>
                    </a:stretch>
                  </pic:blipFill>
                  <pic:spPr>
                    <a:xfrm>
                      <a:off x="0" y="0"/>
                      <a:ext cx="5943600" cy="4368800"/>
                    </a:xfrm>
                    <a:prstGeom prst="rect">
                      <a:avLst/>
                    </a:prstGeom>
                  </pic:spPr>
                </pic:pic>
              </a:graphicData>
            </a:graphic>
          </wp:inline>
        </w:drawing>
      </w:r>
    </w:p>
    <w:p w14:paraId="6CC359C5" w14:textId="1E2ABBD7" w:rsidR="00DC0A03" w:rsidRPr="00DC0A03" w:rsidRDefault="00DC0A03">
      <w:r>
        <w:rPr>
          <w:b/>
          <w:bCs/>
        </w:rPr>
        <w:t xml:space="preserve">Supplementary Figure </w:t>
      </w:r>
      <w:r w:rsidR="00C452C6">
        <w:rPr>
          <w:b/>
          <w:bCs/>
        </w:rPr>
        <w:t>9</w:t>
      </w:r>
      <w:r>
        <w:rPr>
          <w:b/>
          <w:bCs/>
        </w:rPr>
        <w:t xml:space="preserve">: </w:t>
      </w:r>
      <w:r>
        <w:t xml:space="preserve">Individual state sinusoidal fits used to generate Figure 2. </w:t>
      </w:r>
      <w:ins w:id="492" w:author="Kline, Madeleine [2]" w:date="2023-06-26T17:42:00Z">
        <w:r w:rsidR="00E63A78">
          <w:t>Points are average GAS pharyngitis visits in that month. D</w:t>
        </w:r>
      </w:ins>
      <w:ins w:id="493" w:author="Kline, Madeleine [2]" w:date="2023-06-26T17:43:00Z">
        <w:r w:rsidR="00E63A78">
          <w:t xml:space="preserve">ashed lines represent sinusoid predictions, and shading represents 95% confidence intervals around sinusoid predictions assuming normally distributed errors. </w:t>
        </w:r>
      </w:ins>
    </w:p>
    <w:p w14:paraId="019F74E3" w14:textId="77777777" w:rsidR="002D4B41" w:rsidRDefault="002D4B41">
      <w:pPr>
        <w:rPr>
          <w:b/>
          <w:bCs/>
        </w:rPr>
      </w:pPr>
    </w:p>
    <w:p w14:paraId="7793826A" w14:textId="77777777" w:rsidR="002D4B41" w:rsidRDefault="002D4B41">
      <w:pPr>
        <w:rPr>
          <w:b/>
          <w:bCs/>
        </w:rPr>
      </w:pPr>
    </w:p>
    <w:p w14:paraId="0716F732" w14:textId="77777777" w:rsidR="002D4B41" w:rsidRDefault="002D4B41">
      <w:pPr>
        <w:rPr>
          <w:b/>
          <w:bCs/>
        </w:rPr>
      </w:pPr>
    </w:p>
    <w:p w14:paraId="3D18F8CA" w14:textId="77777777" w:rsidR="002D4B41" w:rsidRDefault="002D4B41">
      <w:pPr>
        <w:rPr>
          <w:b/>
          <w:bCs/>
        </w:rPr>
      </w:pPr>
    </w:p>
    <w:p w14:paraId="4D65F5E6" w14:textId="77777777" w:rsidR="002D4B41" w:rsidRDefault="002D4B41">
      <w:pPr>
        <w:rPr>
          <w:b/>
          <w:bCs/>
        </w:rPr>
      </w:pPr>
    </w:p>
    <w:p w14:paraId="64C1E346" w14:textId="77777777" w:rsidR="004E4487" w:rsidRDefault="004E4487">
      <w:pPr>
        <w:rPr>
          <w:ins w:id="494" w:author="Kline, Madeleine" w:date="2023-06-26T15:58:00Z"/>
          <w:b/>
          <w:bCs/>
        </w:rPr>
      </w:pPr>
    </w:p>
    <w:p w14:paraId="0C4EB065" w14:textId="77777777" w:rsidR="00274E1F" w:rsidRDefault="00274E1F">
      <w:pPr>
        <w:rPr>
          <w:ins w:id="495" w:author="Kline, Madeleine" w:date="2023-06-26T15:58:00Z"/>
          <w:b/>
          <w:bCs/>
        </w:rPr>
      </w:pPr>
    </w:p>
    <w:p w14:paraId="4B4C5F2F" w14:textId="77777777" w:rsidR="00274E1F" w:rsidRDefault="00274E1F">
      <w:pPr>
        <w:rPr>
          <w:ins w:id="496" w:author="Kline, Madeleine" w:date="2023-06-26T15:58:00Z"/>
          <w:b/>
          <w:bCs/>
        </w:rPr>
      </w:pPr>
    </w:p>
    <w:p w14:paraId="49639645" w14:textId="77777777" w:rsidR="00274E1F" w:rsidRDefault="00274E1F">
      <w:pPr>
        <w:rPr>
          <w:ins w:id="497" w:author="Kline, Madeleine" w:date="2023-06-26T15:58:00Z"/>
          <w:b/>
          <w:bCs/>
        </w:rPr>
      </w:pPr>
    </w:p>
    <w:p w14:paraId="75CCC7DE" w14:textId="77777777" w:rsidR="00274E1F" w:rsidRDefault="00274E1F">
      <w:pPr>
        <w:rPr>
          <w:ins w:id="498" w:author="Kline, Madeleine" w:date="2023-06-26T15:58:00Z"/>
          <w:b/>
          <w:bCs/>
        </w:rPr>
      </w:pPr>
    </w:p>
    <w:p w14:paraId="7EE14EB3" w14:textId="77777777" w:rsidR="00274E1F" w:rsidRDefault="00274E1F">
      <w:pPr>
        <w:rPr>
          <w:ins w:id="499" w:author="Kline, Madeleine" w:date="2023-06-26T15:58:00Z"/>
          <w:b/>
          <w:bCs/>
        </w:rPr>
      </w:pPr>
    </w:p>
    <w:p w14:paraId="097B2CB0" w14:textId="77777777" w:rsidR="00274E1F" w:rsidRDefault="00274E1F">
      <w:pPr>
        <w:rPr>
          <w:ins w:id="500" w:author="Kline, Madeleine" w:date="2023-06-26T15:58:00Z"/>
          <w:b/>
          <w:bCs/>
        </w:rPr>
      </w:pPr>
    </w:p>
    <w:p w14:paraId="793593FB" w14:textId="77777777" w:rsidR="00274E1F" w:rsidRDefault="00274E1F">
      <w:pPr>
        <w:rPr>
          <w:ins w:id="501" w:author="Kline, Madeleine" w:date="2023-06-26T15:58:00Z"/>
          <w:b/>
          <w:bCs/>
        </w:rPr>
      </w:pPr>
    </w:p>
    <w:p w14:paraId="63395498" w14:textId="77777777" w:rsidR="00274E1F" w:rsidRDefault="00274E1F">
      <w:pPr>
        <w:rPr>
          <w:ins w:id="502" w:author="Kline, Madeleine" w:date="2023-06-26T15:58:00Z"/>
          <w:b/>
          <w:bCs/>
        </w:rPr>
      </w:pPr>
    </w:p>
    <w:p w14:paraId="2C123267" w14:textId="77777777" w:rsidR="00274E1F" w:rsidRDefault="00274E1F">
      <w:pPr>
        <w:rPr>
          <w:ins w:id="503" w:author="Kline, Madeleine" w:date="2023-06-26T15:58:00Z"/>
          <w:b/>
          <w:bCs/>
        </w:rPr>
      </w:pPr>
    </w:p>
    <w:p w14:paraId="7AA947B6" w14:textId="77777777" w:rsidR="00274E1F" w:rsidDel="0094313F" w:rsidRDefault="00274E1F">
      <w:pPr>
        <w:rPr>
          <w:ins w:id="504" w:author="Kline, Madeleine" w:date="2023-06-26T15:58:00Z"/>
          <w:del w:id="505" w:author="Kline, Madeleine [2]" w:date="2023-06-26T17:43:00Z"/>
          <w:b/>
          <w:bCs/>
        </w:rPr>
      </w:pPr>
    </w:p>
    <w:p w14:paraId="4A461003" w14:textId="0874D713" w:rsidR="00274E1F" w:rsidRPr="00274E1F" w:rsidDel="00ED4E72" w:rsidRDefault="00274E1F">
      <w:pPr>
        <w:rPr>
          <w:del w:id="506" w:author="Kline, Madeleine" w:date="2023-06-26T16:06:00Z"/>
          <w:rPrChange w:id="507" w:author="Kline, Madeleine" w:date="2023-06-26T15:58:00Z">
            <w:rPr>
              <w:del w:id="508" w:author="Kline, Madeleine" w:date="2023-06-26T16:06:00Z"/>
              <w:b/>
              <w:bCs/>
            </w:rPr>
          </w:rPrChange>
        </w:rPr>
      </w:pPr>
    </w:p>
    <w:p w14:paraId="622F14AC" w14:textId="77777777" w:rsidR="004E4487" w:rsidDel="00ED4E72" w:rsidRDefault="004E4487">
      <w:pPr>
        <w:rPr>
          <w:del w:id="509" w:author="Kline, Madeleine" w:date="2023-06-26T16:06:00Z"/>
          <w:b/>
          <w:bCs/>
        </w:rPr>
      </w:pPr>
    </w:p>
    <w:p w14:paraId="7B597644" w14:textId="77777777" w:rsidR="004E4487" w:rsidDel="0094313F" w:rsidRDefault="004E4487">
      <w:pPr>
        <w:rPr>
          <w:del w:id="510" w:author="Kline, Madeleine [2]" w:date="2023-06-26T17:43:00Z"/>
          <w:b/>
          <w:bCs/>
        </w:rPr>
      </w:pPr>
    </w:p>
    <w:p w14:paraId="7CD7BD6B" w14:textId="67198CD0" w:rsidR="00875B24" w:rsidRDefault="00875B24">
      <w:pPr>
        <w:rPr>
          <w:ins w:id="511" w:author="Kline, Madeleine" w:date="2023-06-26T16:06:00Z"/>
          <w:b/>
          <w:bCs/>
        </w:rPr>
      </w:pPr>
    </w:p>
    <w:p w14:paraId="0F2C3E28" w14:textId="47E2B28B" w:rsidR="00ED4E72" w:rsidRPr="00863BBA" w:rsidRDefault="00ED4E72" w:rsidP="00ED4E72">
      <w:pPr>
        <w:rPr>
          <w:ins w:id="512" w:author="Kline, Madeleine" w:date="2023-06-26T16:06:00Z"/>
        </w:rPr>
      </w:pPr>
      <w:ins w:id="513" w:author="Kline, Madeleine" w:date="2023-06-26T16:07:00Z">
        <w:r>
          <w:rPr>
            <w:b/>
            <w:bCs/>
            <w:noProof/>
          </w:rPr>
          <w:lastRenderedPageBreak/>
          <w:drawing>
            <wp:inline distT="0" distB="0" distL="0" distR="0" wp14:anchorId="7EC55459" wp14:editId="196F842E">
              <wp:extent cx="5943600" cy="7264400"/>
              <wp:effectExtent l="0" t="0" r="0" b="0"/>
              <wp:docPr id="1512899163" name="Picture 5" descr="A picture containing space, screenshot, nigh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9163" name="Picture 5" descr="A picture containing space, screenshot, night, astronom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ins>
      <w:ins w:id="514" w:author="Kline, Madeleine" w:date="2023-06-26T16:06:00Z">
        <w:r>
          <w:rPr>
            <w:b/>
            <w:bCs/>
          </w:rPr>
          <w:t>Supplementary Figure 10</w:t>
        </w:r>
        <w:r>
          <w:t xml:space="preserve">: Subregion </w:t>
        </w:r>
      </w:ins>
      <w:ins w:id="515" w:author="Kline, Madeleine" w:date="2023-06-26T16:08:00Z">
        <w:r>
          <w:t xml:space="preserve">sinusoid trough date compared to school start date. Sinusoid trough dates represent the sinusoid phase (peak in annual visits) offset by 6 months. Error bars on sinusoid trough dates are generated from sinusoid standard errors assuming </w:t>
        </w:r>
        <w:r>
          <w:lastRenderedPageBreak/>
          <w:t xml:space="preserve">normally distributed errors. School start dates </w:t>
        </w:r>
      </w:ins>
      <w:ins w:id="516" w:author="Kline, Madeleine" w:date="2023-06-26T16:10:00Z">
        <w:r>
          <w:t>are averaged across the subregion and er</w:t>
        </w:r>
      </w:ins>
      <w:ins w:id="517" w:author="Kline, Madeleine" w:date="2023-06-26T16:11:00Z">
        <w:r>
          <w:t>ror bars represent the range of school start dates in that region.</w:t>
        </w:r>
      </w:ins>
    </w:p>
    <w:p w14:paraId="1BCF2229" w14:textId="77777777" w:rsidR="00ED4E72" w:rsidRPr="004D02F7" w:rsidRDefault="00ED4E72">
      <w:pPr>
        <w:rPr>
          <w:b/>
          <w:bCs/>
        </w:rPr>
      </w:pPr>
    </w:p>
    <w:sectPr w:rsidR="00ED4E72" w:rsidRPr="004D02F7" w:rsidSect="001225F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onatan Grad" w:date="2023-06-26T18:28:00Z" w:initials="YG">
    <w:p w14:paraId="364E14E9" w14:textId="634A5978" w:rsidR="00724A7F" w:rsidRDefault="00724A7F">
      <w:pPr>
        <w:pStyle w:val="CommentText"/>
      </w:pPr>
      <w:r>
        <w:rPr>
          <w:rStyle w:val="CommentReference"/>
        </w:rPr>
        <w:annotationRef/>
      </w:r>
      <w:r>
        <w:t xml:space="preserve">Is there enough space to say something about what these are? </w:t>
      </w:r>
    </w:p>
  </w:comment>
  <w:comment w:id="20" w:author="Kline, Madeleine" w:date="2023-06-08T15:14:00Z" w:initials="MK">
    <w:p w14:paraId="546C921C" w14:textId="77777777" w:rsidR="00E14A6F" w:rsidRDefault="00E14A6F" w:rsidP="00AD3F58">
      <w:r>
        <w:rPr>
          <w:rStyle w:val="CommentReference"/>
        </w:rPr>
        <w:annotationRef/>
      </w:r>
      <w:r>
        <w:rPr>
          <w:sz w:val="20"/>
          <w:szCs w:val="20"/>
        </w:rPr>
        <w:t>is this type of language using months ok given what we discussed about the phases?</w:t>
      </w:r>
    </w:p>
  </w:comment>
  <w:comment w:id="21" w:author="Kissler, Stephen" w:date="2023-06-10T11:03:00Z" w:initials="KS">
    <w:p w14:paraId="4463E5F7" w14:textId="77777777" w:rsidR="000C1907" w:rsidRDefault="000C1907" w:rsidP="00037E9F">
      <w:r>
        <w:rPr>
          <w:rStyle w:val="CommentReference"/>
        </w:rPr>
        <w:annotationRef/>
      </w:r>
      <w:r>
        <w:rPr>
          <w:color w:val="000000"/>
          <w:sz w:val="20"/>
          <w:szCs w:val="20"/>
        </w:rPr>
        <w:t xml:space="preserve">Yes I think this is fine! For the abstract, you may even want to just keep it to the month names and not include the numbers. In the main text, you can follow what Daphne did in her seasonality paper: </w:t>
      </w:r>
      <w:r>
        <w:rPr>
          <w:color w:val="1F1F1F"/>
          <w:sz w:val="20"/>
          <w:szCs w:val="20"/>
        </w:rPr>
        <w:t>“The timing of peak prescribing varied by antibiotic class (</w:t>
      </w:r>
      <w:r>
        <w:rPr>
          <w:b/>
          <w:bCs/>
          <w:color w:val="1333C5"/>
          <w:sz w:val="20"/>
          <w:szCs w:val="20"/>
          <w:u w:val="single"/>
        </w:rPr>
        <w:t>Fig 1B</w:t>
      </w:r>
      <w:r>
        <w:rPr>
          <w:color w:val="1F1F1F"/>
          <w:sz w:val="20"/>
          <w:szCs w:val="20"/>
        </w:rPr>
        <w:t>). Macrolide and penicillin use peaked in the winter, around late January (phase, 1.7 months; 95% CI, 1.3 to 2.1; note that phase is indexed to 1.0 representing January 1) and early February (phase, 2.2 months; 95% CI, 2.0 to 2.5), respectively. Tetracycline and nitrofuran use peaked in the summer, around mid-June (phase, 6.5 months; 95% CI, 4.6 to 8.5) and late August (phase, 8.8 months; 95% CI, 8.2 to 9.4), respectively. Finally, quinolone use peaked twice a year in early January and early July (phases, 1.0 (95% CI, 0.6 to 1.5) and 7.0 (95% CI, 6.6 to 7.5) months).”</w:t>
      </w:r>
    </w:p>
  </w:comment>
  <w:comment w:id="25" w:author="Yonatan Grad" w:date="2023-06-26T18:42:00Z" w:initials="YG">
    <w:p w14:paraId="2A05947F" w14:textId="35138F87" w:rsidR="003E1306" w:rsidRDefault="003E1306">
      <w:pPr>
        <w:pStyle w:val="CommentText"/>
      </w:pPr>
      <w:r>
        <w:rPr>
          <w:rStyle w:val="CommentReference"/>
        </w:rPr>
        <w:annotationRef/>
      </w:r>
      <w:r>
        <w:t xml:space="preserve">Add a conclusion about the results, rather than the motivation of the </w:t>
      </w:r>
      <w:r>
        <w:t>study</w:t>
      </w:r>
    </w:p>
  </w:comment>
  <w:comment w:id="31" w:author="Kissler, Stephen" w:date="2023-06-09T15:44:00Z" w:initials="KS">
    <w:p w14:paraId="01E91757" w14:textId="5298436B" w:rsidR="00942307" w:rsidRDefault="00942307" w:rsidP="00766513">
      <w:r>
        <w:rPr>
          <w:rStyle w:val="CommentReference"/>
        </w:rPr>
        <w:annotationRef/>
      </w:r>
      <w:r>
        <w:rPr>
          <w:color w:val="000000"/>
          <w:sz w:val="20"/>
          <w:szCs w:val="20"/>
        </w:rPr>
        <w:t xml:space="preserve">This is </w:t>
      </w:r>
      <w:r>
        <w:rPr>
          <w:color w:val="000000"/>
          <w:sz w:val="20"/>
          <w:szCs w:val="20"/>
        </w:rPr>
        <w:t xml:space="preserve">a really excellent introduction!! It flows nicely and does a good job of motivating the problem without getting mired in too many details. Well done! </w:t>
      </w:r>
    </w:p>
  </w:comment>
  <w:comment w:id="33" w:author="Kline, Madeleine" w:date="2023-06-05T11:44:00Z" w:initials="MK">
    <w:p w14:paraId="49F776A2" w14:textId="045D04D6" w:rsidR="00561156" w:rsidRDefault="00561156" w:rsidP="00C71366">
      <w:r>
        <w:rPr>
          <w:rStyle w:val="CommentReference"/>
        </w:rPr>
        <w:annotationRef/>
      </w:r>
      <w:r>
        <w:rPr>
          <w:sz w:val="20"/>
          <w:szCs w:val="20"/>
        </w:rPr>
        <w:t>is it relevant to mention that viral pharyngitis makes up a lot of the rest of it?</w:t>
      </w:r>
    </w:p>
  </w:comment>
  <w:comment w:id="34" w:author="Kissler, Stephen" w:date="2023-06-09T12:31:00Z" w:initials="SK">
    <w:p w14:paraId="1F0711AC" w14:textId="77777777" w:rsidR="00D3681C" w:rsidRDefault="00D3681C" w:rsidP="0031432B">
      <w:r>
        <w:rPr>
          <w:rStyle w:val="CommentReference"/>
        </w:rPr>
        <w:annotationRef/>
      </w:r>
      <w:r>
        <w:rPr>
          <w:color w:val="000000"/>
          <w:sz w:val="20"/>
          <w:szCs w:val="20"/>
        </w:rPr>
        <w:t>Nah, I think it’s best to keep the focus on GAS here.</w:t>
      </w:r>
    </w:p>
  </w:comment>
  <w:comment w:id="45" w:author="Kline, Madeleine [2]" w:date="2023-05-24T13:17:00Z" w:initials="KM">
    <w:p w14:paraId="3FB0DBE3" w14:textId="3313CE08" w:rsidR="008D39E5" w:rsidRDefault="008D39E5" w:rsidP="001021B4">
      <w:r>
        <w:rPr>
          <w:rStyle w:val="CommentReference"/>
        </w:rPr>
        <w:annotationRef/>
      </w:r>
      <w:r>
        <w:rPr>
          <w:sz w:val="20"/>
          <w:szCs w:val="20"/>
        </w:rPr>
        <w:t>is this too strong of a word</w:t>
      </w:r>
    </w:p>
  </w:comment>
  <w:comment w:id="46" w:author="Kissler, Stephen" w:date="2023-06-09T12:32:00Z" w:initials="SK">
    <w:p w14:paraId="263240D5" w14:textId="77777777" w:rsidR="00D3681C" w:rsidRDefault="00D3681C" w:rsidP="00F915B9">
      <w:r>
        <w:rPr>
          <w:rStyle w:val="CommentReference"/>
        </w:rPr>
        <w:annotationRef/>
      </w:r>
      <w:r>
        <w:rPr>
          <w:color w:val="000000"/>
          <w:sz w:val="20"/>
          <w:szCs w:val="20"/>
        </w:rPr>
        <w:t>I defer to Yonatan, but I like it.</w:t>
      </w:r>
    </w:p>
  </w:comment>
  <w:comment w:id="47" w:author="Yonatan Grad" w:date="2023-06-27T10:45:00Z" w:initials="YG">
    <w:p w14:paraId="3B765766" w14:textId="01E5E0FA" w:rsidR="00F30587" w:rsidRDefault="00F30587">
      <w:pPr>
        <w:pStyle w:val="CommentText"/>
      </w:pPr>
      <w:r>
        <w:rPr>
          <w:rStyle w:val="CommentReference"/>
        </w:rPr>
        <w:annotationRef/>
      </w:r>
      <w:r>
        <w:t xml:space="preserve">Also </w:t>
      </w:r>
      <w:r w:rsidRPr="00F30587">
        <w:t>https://academic.oup.com/cid/article/55/10/e86/321183?login=false</w:t>
      </w:r>
    </w:p>
  </w:comment>
  <w:comment w:id="53" w:author="Yonatan Grad" w:date="2023-06-27T10:49:00Z" w:initials="YG">
    <w:p w14:paraId="77F9B16E" w14:textId="79FE56D6" w:rsidR="008379DD" w:rsidRDefault="008379DD">
      <w:pPr>
        <w:pStyle w:val="CommentText"/>
      </w:pPr>
      <w:r>
        <w:rPr>
          <w:rStyle w:val="CommentReference"/>
        </w:rPr>
        <w:annotationRef/>
      </w:r>
      <w:r>
        <w:t xml:space="preserve">What about the connection allows for info on Strep pharyngitis to inform on </w:t>
      </w:r>
      <w:r>
        <w:t xml:space="preserve">iGAS? </w:t>
      </w:r>
    </w:p>
  </w:comment>
  <w:comment w:id="56" w:author="Kissler, Stephen" w:date="2023-06-09T12:24:00Z" w:initials="SK">
    <w:p w14:paraId="5AD2C03C" w14:textId="77777777" w:rsidR="000A560B" w:rsidRDefault="000A560B" w:rsidP="000A560B">
      <w:r>
        <w:rPr>
          <w:rStyle w:val="CommentReference"/>
        </w:rPr>
        <w:annotationRef/>
      </w:r>
      <w:r>
        <w:rPr>
          <w:sz w:val="20"/>
          <w:szCs w:val="20"/>
        </w:rPr>
        <w:t>This paragraph is great but could use some tightening. Pay attention especially to the flow of one sentence to the next: does each follow logically from the other? If not, is there a clear transition to mark that you’re introducing a new idea? Happy to workshop this some with you!</w:t>
      </w:r>
    </w:p>
  </w:comment>
  <w:comment w:id="59" w:author="Kissler, Stephen" w:date="2023-06-09T15:39:00Z" w:initials="KS">
    <w:p w14:paraId="664E8A31" w14:textId="77777777" w:rsidR="00CD6788" w:rsidRDefault="00CD6788" w:rsidP="00E94807">
      <w:r>
        <w:rPr>
          <w:rStyle w:val="CommentReference"/>
        </w:rPr>
        <w:annotationRef/>
      </w:r>
      <w:r>
        <w:rPr>
          <w:color w:val="000000"/>
          <w:sz w:val="20"/>
          <w:szCs w:val="20"/>
        </w:rPr>
        <w:t xml:space="preserve">Curious if you have any specific examples of targeted interventions we could use? If so, it might be worth mentioning some here. </w:t>
      </w:r>
    </w:p>
  </w:comment>
  <w:comment w:id="60" w:author="Kline, Madeleine [2]" w:date="2023-06-16T12:38:00Z" w:initials="KM">
    <w:p w14:paraId="22E1C4A2" w14:textId="77777777" w:rsidR="006C142C" w:rsidRDefault="006C142C" w:rsidP="00B951EE">
      <w:r>
        <w:rPr>
          <w:rStyle w:val="CommentReference"/>
        </w:rPr>
        <w:annotationRef/>
      </w:r>
      <w:r>
        <w:rPr>
          <w:sz w:val="20"/>
          <w:szCs w:val="20"/>
        </w:rPr>
        <w:t>Yonatan, can you think of any others that would be good to mention?</w:t>
      </w:r>
    </w:p>
  </w:comment>
  <w:comment w:id="61" w:author="Yonatan Grad" w:date="2023-06-27T10:55:00Z" w:initials="YG">
    <w:p w14:paraId="35F80A33" w14:textId="6688EBBD" w:rsidR="00D57180" w:rsidRDefault="00D57180">
      <w:pPr>
        <w:pStyle w:val="CommentText"/>
      </w:pPr>
      <w:r>
        <w:rPr>
          <w:rStyle w:val="CommentReference"/>
        </w:rPr>
        <w:annotationRef/>
      </w:r>
      <w:r>
        <w:t xml:space="preserve">I don’t know that we have good ones available now—vaccination, when it comes, depending on the duration of protection? Try to limit introductions / reduce opportunities for transmission? </w:t>
      </w:r>
    </w:p>
  </w:comment>
  <w:comment w:id="63" w:author="Yonatan Grad" w:date="2023-06-27T11:00:00Z" w:initials="YG">
    <w:p w14:paraId="479278FF" w14:textId="1031CBD5" w:rsidR="00D57180" w:rsidRDefault="00D57180">
      <w:pPr>
        <w:pStyle w:val="CommentText"/>
      </w:pPr>
      <w:r>
        <w:rPr>
          <w:rStyle w:val="CommentReference"/>
        </w:rPr>
        <w:annotationRef/>
      </w:r>
      <w:r>
        <w:t xml:space="preserve">We’re asserting this, but do we know if there are </w:t>
      </w:r>
      <w:r w:rsidR="004900FA">
        <w:t>data to support this assertion? If not, might downgrade ‘means’ to ‘suggests’?</w:t>
      </w:r>
    </w:p>
  </w:comment>
  <w:comment w:id="66" w:author="Kline, Madeleine [2]" w:date="2023-05-20T10:28:00Z" w:initials="KM">
    <w:p w14:paraId="29851C3D" w14:textId="0EE71193" w:rsidR="001906DD" w:rsidRDefault="001906DD" w:rsidP="00CE693A">
      <w:r>
        <w:rPr>
          <w:rStyle w:val="CommentReference"/>
        </w:rPr>
        <w:annotationRef/>
      </w:r>
      <w:r>
        <w:rPr>
          <w:sz w:val="20"/>
          <w:szCs w:val="20"/>
        </w:rPr>
        <w:t>largely copied from Stephen’s paper with updated questionable calculation</w:t>
      </w:r>
    </w:p>
  </w:comment>
  <w:comment w:id="67" w:author="Kline, Madeleine [2]" w:date="2023-05-20T10:28:00Z" w:initials="KM">
    <w:p w14:paraId="5C399DC5" w14:textId="77777777" w:rsidR="00A13623" w:rsidRDefault="00A13623" w:rsidP="00A13623">
      <w:r>
        <w:rPr>
          <w:rStyle w:val="CommentReference"/>
        </w:rPr>
        <w:annotationRef/>
      </w:r>
      <w:r>
        <w:rPr>
          <w:sz w:val="20"/>
          <w:szCs w:val="20"/>
        </w:rPr>
        <w:t>is this accurate</w:t>
      </w:r>
    </w:p>
  </w:comment>
  <w:comment w:id="68" w:author="Kissler, Stephen" w:date="2023-06-09T15:44:00Z" w:initials="KS">
    <w:p w14:paraId="606070AE" w14:textId="77777777" w:rsidR="00942307" w:rsidRDefault="00942307" w:rsidP="004B63AD">
      <w:r>
        <w:rPr>
          <w:rStyle w:val="CommentReference"/>
        </w:rPr>
        <w:annotationRef/>
      </w:r>
      <w:r>
        <w:rPr>
          <w:color w:val="000000"/>
          <w:sz w:val="20"/>
          <w:szCs w:val="20"/>
        </w:rPr>
        <w:t>yep!</w:t>
      </w:r>
    </w:p>
  </w:comment>
  <w:comment w:id="69" w:author="Kline, Madeleine" w:date="2023-05-20T11:11:00Z" w:initials="MK">
    <w:p w14:paraId="13B92B9E" w14:textId="54894F25" w:rsidR="009151B9" w:rsidRDefault="009151B9" w:rsidP="009151B9">
      <w:r>
        <w:rPr>
          <w:rStyle w:val="CommentReference"/>
        </w:rPr>
        <w:annotationRef/>
      </w:r>
      <w:r>
        <w:rPr>
          <w:sz w:val="20"/>
          <w:szCs w:val="20"/>
        </w:rPr>
        <w:t>if its strep sore throat, does it differentiate between GAS, GCS/GGS?</w:t>
      </w:r>
    </w:p>
  </w:comment>
  <w:comment w:id="70" w:author="Kissler, Stephen" w:date="2023-06-10T11:05:00Z" w:initials="KS">
    <w:p w14:paraId="22012565" w14:textId="77777777" w:rsidR="00A06753" w:rsidRDefault="00A06753" w:rsidP="00FC7066">
      <w:r>
        <w:rPr>
          <w:rStyle w:val="CommentReference"/>
        </w:rPr>
        <w:annotationRef/>
      </w:r>
      <w:r>
        <w:rPr>
          <w:color w:val="000000"/>
          <w:sz w:val="20"/>
          <w:szCs w:val="20"/>
        </w:rPr>
        <w:t xml:space="preserve">I assume it’s all GAS? Will need Yonatan’s input though. </w:t>
      </w:r>
    </w:p>
  </w:comment>
  <w:comment w:id="71" w:author="Kline, Madeleine" w:date="2023-05-20T11:15:00Z" w:initials="MK">
    <w:p w14:paraId="41CAFD1A" w14:textId="7C4E39FD" w:rsidR="009151B9" w:rsidRDefault="009151B9" w:rsidP="009151B9">
      <w:r>
        <w:rPr>
          <w:rStyle w:val="CommentReference"/>
        </w:rPr>
        <w:annotationRef/>
      </w:r>
      <w:r>
        <w:rPr>
          <w:sz w:val="20"/>
          <w:szCs w:val="20"/>
        </w:rPr>
        <w:t>make sure this is accurate</w:t>
      </w:r>
    </w:p>
  </w:comment>
  <w:comment w:id="72" w:author="Kissler, Stephen" w:date="2023-06-09T15:46:00Z" w:initials="KS">
    <w:p w14:paraId="694D5C22" w14:textId="77777777" w:rsidR="001D57B0" w:rsidRDefault="001D57B0" w:rsidP="0078550D">
      <w:r>
        <w:rPr>
          <w:rStyle w:val="CommentReference"/>
        </w:rPr>
        <w:annotationRef/>
      </w:r>
      <w:r>
        <w:rPr>
          <w:color w:val="000000"/>
          <w:sz w:val="20"/>
          <w:szCs w:val="20"/>
        </w:rPr>
        <w:t xml:space="preserve">We’ll need to include a supplementary table with the exact ICD codes </w:t>
      </w:r>
    </w:p>
  </w:comment>
  <w:comment w:id="73" w:author="Kline, Madeleine" w:date="2023-06-14T13:56:00Z" w:initials="MK">
    <w:p w14:paraId="0AD71C2F" w14:textId="77777777" w:rsidR="00E2480C" w:rsidRDefault="00E2480C" w:rsidP="007D4EA7">
      <w:r>
        <w:rPr>
          <w:rStyle w:val="CommentReference"/>
        </w:rPr>
        <w:annotationRef/>
      </w:r>
      <w:r>
        <w:rPr>
          <w:sz w:val="20"/>
          <w:szCs w:val="20"/>
        </w:rPr>
        <w:t>This is currently supplementary table 1!</w:t>
      </w:r>
    </w:p>
  </w:comment>
  <w:comment w:id="85" w:author="Kline, Madeleine [2]" w:date="2023-05-26T09:55:00Z" w:initials="KM">
    <w:p w14:paraId="06B6247C" w14:textId="77777777" w:rsidR="007A4332" w:rsidRDefault="007A4332" w:rsidP="007A4332">
      <w:r>
        <w:rPr>
          <w:rStyle w:val="CommentReference"/>
        </w:rPr>
        <w:annotationRef/>
      </w:r>
      <w:r>
        <w:rPr>
          <w:sz w:val="20"/>
          <w:szCs w:val="20"/>
        </w:rPr>
        <w:t>do I need to cite this if I mention it?</w:t>
      </w:r>
    </w:p>
  </w:comment>
  <w:comment w:id="86" w:author="Kissler, Stephen" w:date="2023-06-12T14:17:00Z" w:initials="SK">
    <w:p w14:paraId="14A25256" w14:textId="77777777" w:rsidR="007A4332" w:rsidRDefault="007A4332" w:rsidP="007A4332">
      <w:r>
        <w:rPr>
          <w:rStyle w:val="CommentReference"/>
        </w:rPr>
        <w:annotationRef/>
      </w:r>
      <w:r>
        <w:rPr>
          <w:sz w:val="20"/>
          <w:szCs w:val="20"/>
        </w:rPr>
        <w:t>Yes, probably a good idea to; see here: https://walker-data.com/tidycensus/authors.html#citation</w:t>
      </w:r>
    </w:p>
  </w:comment>
  <w:comment w:id="74" w:author="Kissler, Stephen" w:date="2023-06-12T14:19:00Z" w:initials="SK">
    <w:p w14:paraId="18BA2567" w14:textId="77777777" w:rsidR="00203884" w:rsidRDefault="00203884" w:rsidP="00C61A38">
      <w:r>
        <w:rPr>
          <w:rStyle w:val="CommentReference"/>
        </w:rPr>
        <w:annotationRef/>
      </w:r>
      <w:r>
        <w:rPr>
          <w:sz w:val="20"/>
          <w:szCs w:val="20"/>
        </w:rPr>
        <w:t xml:space="preserve">I’ve done some editing/shifting of the language here - check to see if it still makes sense! </w:t>
      </w:r>
    </w:p>
  </w:comment>
  <w:comment w:id="89" w:author="Kline, Madeleine" w:date="2023-05-22T14:46:00Z" w:initials="MK">
    <w:p w14:paraId="73091234" w14:textId="26A75073" w:rsidR="00EC7E09" w:rsidRDefault="00EC7E09" w:rsidP="00EC7E09">
      <w:r>
        <w:rPr>
          <w:rStyle w:val="CommentReference"/>
        </w:rPr>
        <w:annotationRef/>
      </w:r>
      <w:r>
        <w:rPr>
          <w:sz w:val="20"/>
          <w:szCs w:val="20"/>
        </w:rPr>
        <w:t>figure out whether to use ‘members’ or ‘people’ and make it consistent</w:t>
      </w:r>
    </w:p>
  </w:comment>
  <w:comment w:id="90" w:author="Kissler, Stephen" w:date="2023-06-12T14:23:00Z" w:initials="SK">
    <w:p w14:paraId="21FC8F12" w14:textId="77777777" w:rsidR="00E34B8D" w:rsidRDefault="00E34B8D" w:rsidP="009757B1">
      <w:r>
        <w:rPr>
          <w:rStyle w:val="CommentReference"/>
        </w:rPr>
        <w:annotationRef/>
      </w:r>
      <w:r>
        <w:rPr>
          <w:sz w:val="20"/>
          <w:szCs w:val="20"/>
        </w:rPr>
        <w:t>I vote “people” where possible</w:t>
      </w:r>
    </w:p>
  </w:comment>
  <w:comment w:id="97" w:author="Kissler, Stephen" w:date="2023-06-12T14:22:00Z" w:initials="SK">
    <w:p w14:paraId="355A5E87" w14:textId="0A3798CE" w:rsidR="00933E3C" w:rsidRDefault="00933E3C" w:rsidP="00D449F1">
      <w:r>
        <w:rPr>
          <w:rStyle w:val="CommentReference"/>
        </w:rPr>
        <w:annotationRef/>
      </w:r>
      <w:r>
        <w:rPr>
          <w:sz w:val="20"/>
          <w:szCs w:val="20"/>
        </w:rPr>
        <w:t>again made some edits here, make sure they reflect what was actually done</w:t>
      </w:r>
    </w:p>
  </w:comment>
  <w:comment w:id="98" w:author="Kline, Madeleine" w:date="2023-05-25T11:32:00Z" w:initials="MK">
    <w:p w14:paraId="141FD885" w14:textId="77777777" w:rsidR="00AE1794" w:rsidRDefault="00AE1794" w:rsidP="00F1723E">
      <w:r>
        <w:rPr>
          <w:rStyle w:val="CommentReference"/>
        </w:rPr>
        <w:annotationRef/>
      </w:r>
      <w:r>
        <w:rPr>
          <w:sz w:val="20"/>
          <w:szCs w:val="20"/>
        </w:rPr>
        <w:t>should this just be supplementary?</w:t>
      </w:r>
    </w:p>
  </w:comment>
  <w:comment w:id="108" w:author="Kissler, Stephen" w:date="2023-06-12T14:41:00Z" w:initials="SK">
    <w:p w14:paraId="34D4469D" w14:textId="77777777" w:rsidR="00F05CA9" w:rsidRDefault="00F05CA9" w:rsidP="00F22707">
      <w:r>
        <w:rPr>
          <w:rStyle w:val="CommentReference"/>
        </w:rPr>
        <w:annotationRef/>
      </w:r>
      <w:r>
        <w:rPr>
          <w:sz w:val="20"/>
          <w:szCs w:val="20"/>
        </w:rPr>
        <w:t>I slipped briefly into present tense here since a model is a timeless sort of thing</w:t>
      </w:r>
    </w:p>
  </w:comment>
  <w:comment w:id="127" w:author="Yonatan Grad" w:date="2023-06-27T11:17:00Z" w:initials="YG">
    <w:p w14:paraId="78CB1D27" w14:textId="70044297" w:rsidR="00691283" w:rsidRDefault="00691283">
      <w:pPr>
        <w:pStyle w:val="CommentText"/>
      </w:pPr>
      <w:r>
        <w:rPr>
          <w:rStyle w:val="CommentReference"/>
        </w:rPr>
        <w:annotationRef/>
      </w:r>
      <w:r>
        <w:t xml:space="preserve">I think this can be substantially shortened. </w:t>
      </w:r>
    </w:p>
  </w:comment>
  <w:comment w:id="129" w:author="Kline, Madeleine [2]" w:date="2023-05-22T11:22:00Z" w:initials="KM">
    <w:p w14:paraId="71E168D6" w14:textId="47EA16A9" w:rsidR="003D249B" w:rsidRDefault="003D249B" w:rsidP="007F56B4">
      <w:r>
        <w:rPr>
          <w:rStyle w:val="CommentReference"/>
        </w:rPr>
        <w:annotationRef/>
      </w:r>
      <w:r>
        <w:rPr>
          <w:sz w:val="20"/>
          <w:szCs w:val="20"/>
        </w:rPr>
        <w:t>so is this even worth saying then?</w:t>
      </w:r>
    </w:p>
  </w:comment>
  <w:comment w:id="130" w:author="Kissler, Stephen" w:date="2023-06-12T14:42:00Z" w:initials="SK">
    <w:p w14:paraId="5F728476" w14:textId="77777777" w:rsidR="00945888" w:rsidRDefault="00945888" w:rsidP="007D3151">
      <w:r>
        <w:rPr>
          <w:rStyle w:val="CommentReference"/>
        </w:rPr>
        <w:annotationRef/>
      </w:r>
      <w:r>
        <w:rPr>
          <w:sz w:val="20"/>
          <w:szCs w:val="20"/>
        </w:rPr>
        <w:t>Probably ok to cut this!</w:t>
      </w:r>
    </w:p>
  </w:comment>
  <w:comment w:id="128" w:author="Yonatan Grad" w:date="2023-06-27T11:17:00Z" w:initials="YG">
    <w:p w14:paraId="428A6E49" w14:textId="0FC8142F" w:rsidR="00691283" w:rsidRDefault="00691283">
      <w:pPr>
        <w:pStyle w:val="CommentText"/>
      </w:pPr>
      <w:r>
        <w:rPr>
          <w:rStyle w:val="CommentReference"/>
        </w:rPr>
        <w:annotationRef/>
      </w:r>
      <w:r>
        <w:t xml:space="preserve">Can </w:t>
      </w:r>
      <w:r>
        <w:t>delete</w:t>
      </w:r>
    </w:p>
  </w:comment>
  <w:comment w:id="132" w:author="Yonatan Grad" w:date="2023-06-27T11:17:00Z" w:initials="YG">
    <w:p w14:paraId="1134590B" w14:textId="76409B55" w:rsidR="00691283" w:rsidRDefault="00691283">
      <w:pPr>
        <w:pStyle w:val="CommentText"/>
      </w:pPr>
      <w:r>
        <w:rPr>
          <w:rStyle w:val="CommentReference"/>
        </w:rPr>
        <w:annotationRef/>
      </w:r>
      <w:r>
        <w:t>Intervals?</w:t>
      </w:r>
    </w:p>
  </w:comment>
  <w:comment w:id="161" w:author="Yonatan Grad" w:date="2023-06-27T12:12:00Z" w:initials="YG">
    <w:p w14:paraId="787CA8F2" w14:textId="44F1A491" w:rsidR="00D337EA" w:rsidRDefault="00D337EA">
      <w:pPr>
        <w:pStyle w:val="CommentText"/>
      </w:pPr>
      <w:r>
        <w:rPr>
          <w:rStyle w:val="CommentReference"/>
        </w:rPr>
        <w:annotationRef/>
      </w:r>
      <w:r>
        <w:t>Make sure this matches to numbering in the Supplement, and specify which panel if needed</w:t>
      </w:r>
    </w:p>
  </w:comment>
  <w:comment w:id="160" w:author="Kissler, Stephen" w:date="2023-06-12T14:51:00Z" w:initials="SK">
    <w:p w14:paraId="62D403C9" w14:textId="77777777" w:rsidR="00DA16B3" w:rsidRDefault="00DA16B3" w:rsidP="00730F8D">
      <w:r>
        <w:rPr>
          <w:rStyle w:val="CommentReference"/>
        </w:rPr>
        <w:annotationRef/>
      </w:r>
      <w:r>
        <w:rPr>
          <w:sz w:val="20"/>
          <w:szCs w:val="20"/>
        </w:rPr>
        <w:t xml:space="preserve">I replaced your original first sentence with this one because the original version was more methods-y, and I think was already represented well enough in the methods section. Once you get to Results, it’s best to cut right to the chase. </w:t>
      </w:r>
    </w:p>
  </w:comment>
  <w:comment w:id="172" w:author="Kissler, Stephen" w:date="2023-06-12T14:50:00Z" w:initials="SK">
    <w:p w14:paraId="7985EC9B" w14:textId="1568076C" w:rsidR="00E351EF" w:rsidRDefault="00E351EF" w:rsidP="00814125">
      <w:r>
        <w:rPr>
          <w:rStyle w:val="CommentReference"/>
        </w:rPr>
        <w:annotationRef/>
      </w:r>
      <w:r>
        <w:rPr>
          <w:sz w:val="20"/>
          <w:szCs w:val="20"/>
        </w:rPr>
        <w:t>Include specific numbers here</w:t>
      </w:r>
    </w:p>
  </w:comment>
  <w:comment w:id="173" w:author="Kline, Madeleine" w:date="2023-06-14T14:36:00Z" w:initials="MK">
    <w:p w14:paraId="66B7AE48" w14:textId="77777777" w:rsidR="004E1F9D" w:rsidRDefault="008439DA" w:rsidP="005509B9">
      <w:r>
        <w:rPr>
          <w:rStyle w:val="CommentReference"/>
        </w:rPr>
        <w:annotationRef/>
      </w:r>
      <w:r w:rsidR="004E1F9D">
        <w:rPr>
          <w:sz w:val="20"/>
          <w:szCs w:val="20"/>
        </w:rPr>
        <w:t>which numbers would be best to include here? (of the ones listed in the following sentences)</w:t>
      </w:r>
    </w:p>
  </w:comment>
  <w:comment w:id="179" w:author="Yonatan Grad" w:date="2023-06-27T11:31:00Z" w:initials="YG">
    <w:p w14:paraId="0FDC7383" w14:textId="66020599" w:rsidR="00F853BF" w:rsidRDefault="00F853BF">
      <w:pPr>
        <w:pStyle w:val="CommentText"/>
      </w:pPr>
      <w:r>
        <w:rPr>
          <w:rStyle w:val="CommentReference"/>
        </w:rPr>
        <w:annotationRef/>
      </w:r>
      <w:r>
        <w:t>but some peaked in Dec?</w:t>
      </w:r>
    </w:p>
  </w:comment>
  <w:comment w:id="188" w:author="Yonatan Grad" w:date="2023-06-27T11:26:00Z" w:initials="YG">
    <w:p w14:paraId="4B4B7E7F" w14:textId="1DCBCA48" w:rsidR="00FD34FC" w:rsidRDefault="00FD34FC">
      <w:pPr>
        <w:pStyle w:val="CommentText"/>
      </w:pPr>
      <w:r>
        <w:rPr>
          <w:rStyle w:val="CommentReference"/>
        </w:rPr>
        <w:annotationRef/>
      </w:r>
      <w:r>
        <w:t xml:space="preserve">stated </w:t>
      </w:r>
      <w:r>
        <w:t>above</w:t>
      </w:r>
    </w:p>
  </w:comment>
  <w:comment w:id="201" w:author="Kissler, Stephen" w:date="2023-06-12T14:56:00Z" w:initials="SK">
    <w:p w14:paraId="78FE7F24" w14:textId="0060EB84" w:rsidR="00BD66E2" w:rsidRDefault="00BD66E2" w:rsidP="00FE4082">
      <w:r>
        <w:rPr>
          <w:rStyle w:val="CommentReference"/>
        </w:rPr>
        <w:annotationRef/>
      </w:r>
      <w:r>
        <w:rPr>
          <w:sz w:val="20"/>
          <w:szCs w:val="20"/>
        </w:rPr>
        <w:t xml:space="preserve">As before, I cut the first part of this paragraph because it was already perfectly well described in the methods! </w:t>
      </w:r>
    </w:p>
  </w:comment>
  <w:comment w:id="202" w:author="Yonatan Grad" w:date="2023-06-27T11:27:00Z" w:initials="YG">
    <w:p w14:paraId="429EE313" w14:textId="344BEF18" w:rsidR="00FD34FC" w:rsidRDefault="00FD34FC">
      <w:pPr>
        <w:pStyle w:val="CommentText"/>
      </w:pPr>
      <w:r>
        <w:rPr>
          <w:rStyle w:val="CommentReference"/>
        </w:rPr>
        <w:annotationRef/>
      </w:r>
      <w:r>
        <w:t>Implies spread, might want to change. Also, we could test whether the visual observation is right—does distance from the south correlate with rank ordering in peak time?</w:t>
      </w:r>
    </w:p>
  </w:comment>
  <w:comment w:id="203" w:author="Kline, Madeleine" w:date="2023-06-14T14:38:00Z" w:initials="MK">
    <w:p w14:paraId="4960F905" w14:textId="77777777" w:rsidR="00FE0B19" w:rsidRDefault="00FE0B19" w:rsidP="00BB3DB3">
      <w:r>
        <w:rPr>
          <w:rStyle w:val="CommentReference"/>
        </w:rPr>
        <w:annotationRef/>
      </w:r>
      <w:r>
        <w:rPr>
          <w:sz w:val="20"/>
          <w:szCs w:val="20"/>
        </w:rPr>
        <w:t>How to reference gif?</w:t>
      </w:r>
    </w:p>
  </w:comment>
  <w:comment w:id="241" w:author="Kline, Madeleine" w:date="2023-06-08T15:23:00Z" w:initials="MK">
    <w:p w14:paraId="29FEF43D" w14:textId="77777777" w:rsidR="0069294A" w:rsidRDefault="0069294A" w:rsidP="0069294A">
      <w:r>
        <w:rPr>
          <w:rStyle w:val="CommentReference"/>
        </w:rPr>
        <w:annotationRef/>
      </w:r>
      <w:r>
        <w:rPr>
          <w:sz w:val="20"/>
          <w:szCs w:val="20"/>
        </w:rPr>
        <w:t>Do we want to highlight this or no</w:t>
      </w:r>
    </w:p>
  </w:comment>
  <w:comment w:id="242" w:author="Kissler, Stephen" w:date="2023-06-12T15:06:00Z" w:initials="SK">
    <w:p w14:paraId="34EC841B" w14:textId="77777777" w:rsidR="0069294A" w:rsidRDefault="0069294A" w:rsidP="0069294A">
      <w:r>
        <w:rPr>
          <w:rStyle w:val="CommentReference"/>
        </w:rPr>
        <w:annotationRef/>
      </w:r>
      <w:r>
        <w:rPr>
          <w:sz w:val="20"/>
          <w:szCs w:val="20"/>
        </w:rPr>
        <w:t xml:space="preserve">I think so! I think this is interesting and important. </w:t>
      </w:r>
    </w:p>
  </w:comment>
  <w:comment w:id="274" w:author="Kline, Madeleine [2]" w:date="2023-06-26T17:36:00Z" w:initials="KM">
    <w:p w14:paraId="7A7A4261" w14:textId="77777777" w:rsidR="0069294A" w:rsidRDefault="0069294A" w:rsidP="00812DFC">
      <w:r>
        <w:rPr>
          <w:rStyle w:val="CommentReference"/>
        </w:rPr>
        <w:annotationRef/>
      </w:r>
      <w:r>
        <w:rPr>
          <w:sz w:val="20"/>
          <w:szCs w:val="20"/>
        </w:rPr>
        <w:t>other papers to cite for this?</w:t>
      </w:r>
    </w:p>
  </w:comment>
  <w:comment w:id="278" w:author="Yonatan Grad" w:date="2023-06-27T11:42:00Z" w:initials="YG">
    <w:p w14:paraId="26F6977E" w14:textId="66EAF21A" w:rsidR="00103FBD" w:rsidRDefault="00103FBD">
      <w:pPr>
        <w:pStyle w:val="CommentText"/>
      </w:pPr>
      <w:r>
        <w:rPr>
          <w:rStyle w:val="CommentReference"/>
        </w:rPr>
        <w:annotationRef/>
      </w:r>
      <w:r>
        <w:t xml:space="preserve">What offset is </w:t>
      </w:r>
      <w:r>
        <w:t xml:space="preserve">more or less compelling? </w:t>
      </w:r>
    </w:p>
  </w:comment>
  <w:comment w:id="280" w:author="Yonatan Grad" w:date="2023-06-27T11:43:00Z" w:initials="YG">
    <w:p w14:paraId="734BA0E0" w14:textId="28E6AD20" w:rsidR="00103FBD" w:rsidRDefault="00103FBD">
      <w:pPr>
        <w:pStyle w:val="CommentText"/>
      </w:pPr>
      <w:r>
        <w:rPr>
          <w:rStyle w:val="CommentReference"/>
        </w:rPr>
        <w:annotationRef/>
      </w:r>
      <w:r>
        <w:t>Why would it have to be constant? And since there’s uncertainty, presumably there’s some give here?</w:t>
      </w:r>
    </w:p>
  </w:comment>
  <w:comment w:id="293" w:author="Kline, Madeleine" w:date="2023-06-08T15:23:00Z" w:initials="MK">
    <w:p w14:paraId="4C721267" w14:textId="44955546" w:rsidR="00D75ACA" w:rsidRDefault="00D75ACA" w:rsidP="007D167E">
      <w:r>
        <w:rPr>
          <w:rStyle w:val="CommentReference"/>
        </w:rPr>
        <w:annotationRef/>
      </w:r>
      <w:r>
        <w:rPr>
          <w:sz w:val="20"/>
          <w:szCs w:val="20"/>
        </w:rPr>
        <w:t>Do we want to highlight this or no</w:t>
      </w:r>
    </w:p>
  </w:comment>
  <w:comment w:id="294" w:author="Kissler, Stephen" w:date="2023-06-12T15:06:00Z" w:initials="SK">
    <w:p w14:paraId="453B72BD" w14:textId="77777777" w:rsidR="0035165D" w:rsidRDefault="0035165D" w:rsidP="00CA02AF">
      <w:r>
        <w:rPr>
          <w:rStyle w:val="CommentReference"/>
        </w:rPr>
        <w:annotationRef/>
      </w:r>
      <w:r>
        <w:rPr>
          <w:sz w:val="20"/>
          <w:szCs w:val="20"/>
        </w:rPr>
        <w:t xml:space="preserve">I think so! I think this is interesting and important. </w:t>
      </w:r>
    </w:p>
  </w:comment>
  <w:comment w:id="298" w:author="Yonatan Grad" w:date="2023-06-27T11:48:00Z" w:initials="YG">
    <w:p w14:paraId="0C2DAE79" w14:textId="250222C8" w:rsidR="00103FBD" w:rsidRDefault="00103FBD">
      <w:pPr>
        <w:pStyle w:val="CommentText"/>
      </w:pPr>
      <w:r>
        <w:rPr>
          <w:rStyle w:val="CommentReference"/>
        </w:rPr>
        <w:annotationRef/>
      </w:r>
      <w:r>
        <w:t xml:space="preserve">The spring RSV outbreak in the covid era when kids returned to school argues to me for the importance of opportunities for transmission and a susceptible population as a key element here, not just climate </w:t>
      </w:r>
      <w:r>
        <w:t>factors</w:t>
      </w:r>
    </w:p>
  </w:comment>
  <w:comment w:id="311" w:author="Kline, Madeleine" w:date="2023-06-08T15:24:00Z" w:initials="MK">
    <w:p w14:paraId="0E3A8935" w14:textId="4E58792A" w:rsidR="00D75ACA" w:rsidRDefault="00D75ACA" w:rsidP="00562548">
      <w:r>
        <w:rPr>
          <w:rStyle w:val="CommentReference"/>
        </w:rPr>
        <w:annotationRef/>
      </w:r>
      <w:r>
        <w:rPr>
          <w:sz w:val="20"/>
          <w:szCs w:val="20"/>
        </w:rPr>
        <w:t>Stephen, appreciate your insight on whether this is accurate and other studies to look at / reference!</w:t>
      </w:r>
    </w:p>
  </w:comment>
  <w:comment w:id="312" w:author="Kissler, Stephen" w:date="2023-06-12T15:01:00Z" w:initials="SK">
    <w:p w14:paraId="07FDD2FA" w14:textId="77777777" w:rsidR="004260F5" w:rsidRDefault="004260F5" w:rsidP="008945C6">
      <w:r>
        <w:rPr>
          <w:rStyle w:val="CommentReference"/>
        </w:rPr>
        <w:annotationRef/>
      </w:r>
      <w:r>
        <w:rPr>
          <w:sz w:val="20"/>
          <w:szCs w:val="20"/>
        </w:rPr>
        <w:t xml:space="preserve">Have made some edits - see what you think! </w:t>
      </w:r>
    </w:p>
  </w:comment>
  <w:comment w:id="313" w:author="Kline, Madeleine" w:date="2023-05-22T14:57:00Z" w:initials="MK">
    <w:p w14:paraId="1545369D" w14:textId="27DA85A5" w:rsidR="00255957" w:rsidRDefault="00255957" w:rsidP="00863A30">
      <w:r>
        <w:rPr>
          <w:rStyle w:val="CommentReference"/>
        </w:rPr>
        <w:annotationRef/>
      </w:r>
      <w:r>
        <w:rPr>
          <w:sz w:val="20"/>
          <w:szCs w:val="20"/>
        </w:rPr>
        <w:t xml:space="preserve">not sure that this is worth saying </w:t>
      </w:r>
    </w:p>
  </w:comment>
  <w:comment w:id="314" w:author="Kissler, Stephen" w:date="2023-06-12T15:02:00Z" w:initials="SK">
    <w:p w14:paraId="199C033B" w14:textId="77777777" w:rsidR="00631DB3" w:rsidRDefault="00631DB3" w:rsidP="00812AFC">
      <w:r>
        <w:rPr>
          <w:rStyle w:val="CommentReference"/>
        </w:rPr>
        <w:annotationRef/>
      </w:r>
      <w:r>
        <w:rPr>
          <w:sz w:val="20"/>
          <w:szCs w:val="20"/>
        </w:rPr>
        <w:t xml:space="preserve">Absolutely worth saying! </w:t>
      </w:r>
    </w:p>
  </w:comment>
  <w:comment w:id="316" w:author="Yonatan Grad" w:date="2023-06-27T11:50:00Z" w:initials="YG">
    <w:p w14:paraId="02AD55BE" w14:textId="7296ED09" w:rsidR="00103FBD" w:rsidRDefault="00103FBD">
      <w:pPr>
        <w:pStyle w:val="CommentText"/>
      </w:pPr>
      <w:r>
        <w:rPr>
          <w:rStyle w:val="CommentReference"/>
        </w:rPr>
        <w:annotationRef/>
      </w:r>
      <w:r>
        <w:t>Also potentially the strains that cause each disease?</w:t>
      </w:r>
    </w:p>
  </w:comment>
  <w:comment w:id="317" w:author="Kline, Madeleine" w:date="2023-06-08T15:26:00Z" w:initials="MK">
    <w:p w14:paraId="22858F81" w14:textId="5BB48F9B" w:rsidR="00D75ACA" w:rsidRDefault="00D75ACA" w:rsidP="009F159D">
      <w:r>
        <w:rPr>
          <w:rStyle w:val="CommentReference"/>
        </w:rPr>
        <w:annotationRef/>
      </w:r>
      <w:r>
        <w:rPr>
          <w:sz w:val="20"/>
          <w:szCs w:val="20"/>
        </w:rPr>
        <w:t>How should we comment on this? Our estimates are pretty different from 2010-2018 (~30) but slightly more similar from 2012-2015 (~27). They used data primarily from NAMCS and NHAMCS and looked at all pharyngitis cases then estimated the proportion that were likely GAS, so different calculation.</w:t>
      </w:r>
    </w:p>
  </w:comment>
  <w:comment w:id="318" w:author="Kissler, Stephen" w:date="2023-06-12T15:07:00Z" w:initials="SK">
    <w:p w14:paraId="1151F9D6" w14:textId="77777777" w:rsidR="00E6582C" w:rsidRDefault="0035165D" w:rsidP="00DB4F4F">
      <w:r>
        <w:rPr>
          <w:rStyle w:val="CommentReference"/>
        </w:rPr>
        <w:annotationRef/>
      </w:r>
      <w:r w:rsidR="00E6582C">
        <w:rPr>
          <w:sz w:val="20"/>
          <w:szCs w:val="20"/>
        </w:rPr>
        <w:t xml:space="preserve">I think it’s worth just stating these things! </w:t>
      </w:r>
    </w:p>
  </w:comment>
  <w:comment w:id="321" w:author="Yonatan Grad" w:date="2023-06-27T11:51:00Z" w:initials="YG">
    <w:p w14:paraId="4B148AB9" w14:textId="1E5D1B2A" w:rsidR="00B02389" w:rsidRDefault="00B02389">
      <w:pPr>
        <w:pStyle w:val="CommentText"/>
      </w:pPr>
      <w:r>
        <w:rPr>
          <w:rStyle w:val="CommentReference"/>
        </w:rPr>
        <w:annotationRef/>
      </w:r>
      <w:r>
        <w:t>We may want to address the markedly lower incidence in the west… what could be going on there?</w:t>
      </w:r>
    </w:p>
  </w:comment>
  <w:comment w:id="322" w:author="Kline, Madeleine" w:date="2023-06-05T13:53:00Z" w:initials="MK">
    <w:p w14:paraId="6AE22448" w14:textId="5626AD26" w:rsidR="000F2F07" w:rsidRDefault="000F2F07" w:rsidP="002F7BC7">
      <w:r>
        <w:rPr>
          <w:rStyle w:val="CommentReference"/>
        </w:rPr>
        <w:annotationRef/>
      </w:r>
      <w:r>
        <w:rPr>
          <w:sz w:val="20"/>
          <w:szCs w:val="20"/>
        </w:rPr>
        <w:t>propose other preventative measures such as dehumidification despite not making any claims about environmental factors?</w:t>
      </w:r>
    </w:p>
  </w:comment>
  <w:comment w:id="323" w:author="Kissler, Stephen" w:date="2023-06-12T15:06:00Z" w:initials="SK">
    <w:p w14:paraId="7654BD86" w14:textId="77777777" w:rsidR="0035165D" w:rsidRDefault="0035165D" w:rsidP="001C2139">
      <w:r>
        <w:rPr>
          <w:rStyle w:val="CommentReference"/>
        </w:rPr>
        <w:annotationRef/>
      </w:r>
      <w:r>
        <w:rPr>
          <w:sz w:val="20"/>
          <w:szCs w:val="20"/>
        </w:rPr>
        <w:t xml:space="preserve">I once got the advice to never finish a paper with a “Further research is needed” sentence - it’s best to just finish with the conclusions you’ve found! </w:t>
      </w:r>
    </w:p>
  </w:comment>
  <w:comment w:id="358" w:author="Yonatan Grad" w:date="2023-06-27T11:52:00Z" w:initials="YG">
    <w:p w14:paraId="464C697B" w14:textId="640906FA" w:rsidR="00B02389" w:rsidRDefault="00B02389">
      <w:pPr>
        <w:pStyle w:val="CommentText"/>
      </w:pPr>
      <w:r>
        <w:rPr>
          <w:rStyle w:val="CommentReference"/>
        </w:rPr>
        <w:annotationRef/>
      </w:r>
      <w:r>
        <w:rPr>
          <w:rStyle w:val="CommentReference"/>
        </w:rPr>
        <w:t xml:space="preserve">Suggest double checking that this notation aligns with the target </w:t>
      </w:r>
      <w:r>
        <w:rPr>
          <w:rStyle w:val="CommentReference"/>
        </w:rPr>
        <w:t>journal</w:t>
      </w:r>
    </w:p>
  </w:comment>
  <w:comment w:id="363" w:author="Yonatan Grad" w:date="2023-06-27T11:54:00Z" w:initials="YG">
    <w:p w14:paraId="6446DE62" w14:textId="5E34DD55" w:rsidR="00B83EC1" w:rsidRDefault="00B83EC1">
      <w:pPr>
        <w:pStyle w:val="CommentText"/>
      </w:pPr>
      <w:r>
        <w:rPr>
          <w:rStyle w:val="CommentReference"/>
        </w:rPr>
        <w:annotationRef/>
      </w:r>
      <w:r>
        <w:t xml:space="preserve">Need to explain the exclusion of south </w:t>
      </w:r>
      <w:r>
        <w:t>carolina</w:t>
      </w:r>
    </w:p>
  </w:comment>
  <w:comment w:id="366" w:author="Kline, Madeleine" w:date="2023-06-08T16:55:00Z" w:initials="MK">
    <w:p w14:paraId="03D5DE20" w14:textId="4C8F044A" w:rsidR="002112CE" w:rsidRDefault="002112CE" w:rsidP="00CB57DE">
      <w:r>
        <w:rPr>
          <w:rStyle w:val="CommentReference"/>
        </w:rPr>
        <w:annotationRef/>
      </w:r>
      <w:r>
        <w:rPr>
          <w:sz w:val="20"/>
          <w:szCs w:val="20"/>
        </w:rPr>
        <w:t xml:space="preserve">will change figure legend to be </w:t>
      </w:r>
      <w:r>
        <w:rPr>
          <w:sz w:val="20"/>
          <w:szCs w:val="20"/>
        </w:rPr>
        <w:t>month</w:t>
      </w:r>
    </w:p>
  </w:comment>
  <w:comment w:id="427" w:author="Yonatan Grad" w:date="2023-06-27T12:11:00Z" w:initials="YG">
    <w:p w14:paraId="6FD43379" w14:textId="6C0333A1" w:rsidR="00D337EA" w:rsidRDefault="00D337EA">
      <w:pPr>
        <w:pStyle w:val="CommentText"/>
      </w:pPr>
      <w:r>
        <w:rPr>
          <w:rStyle w:val="CommentReference"/>
        </w:rPr>
        <w:annotationRef/>
      </w:r>
      <w:r>
        <w:t>each item here should be cited somewhere in the main text (and in order of appearance)</w:t>
      </w:r>
    </w:p>
  </w:comment>
  <w:comment w:id="456" w:author="Yonatan Grad" w:date="2023-06-27T12:09:00Z" w:initials="YG">
    <w:p w14:paraId="4C076B22" w14:textId="0275B875" w:rsidR="00D97BC6" w:rsidRDefault="00D97BC6">
      <w:pPr>
        <w:pStyle w:val="CommentText"/>
      </w:pPr>
      <w:r>
        <w:rPr>
          <w:rStyle w:val="CommentReference"/>
        </w:rPr>
        <w:annotationRef/>
      </w:r>
      <w:r>
        <w:t xml:space="preserve">increase axis label and key font size, combine with Figure 2b and </w:t>
      </w:r>
      <w:r>
        <w:t>2c</w:t>
      </w:r>
    </w:p>
  </w:comment>
  <w:comment w:id="457" w:author="Yonatan Grad" w:date="2023-06-27T12:10:00Z" w:initials="YG">
    <w:p w14:paraId="4425CCB6" w14:textId="3EC92D07" w:rsidR="00D97BC6" w:rsidRDefault="00D97BC6">
      <w:pPr>
        <w:pStyle w:val="CommentText"/>
      </w:pPr>
      <w:r>
        <w:rPr>
          <w:rStyle w:val="CommentReference"/>
        </w:rPr>
        <w:annotationRef/>
      </w:r>
      <w:r>
        <w:t xml:space="preserve">combine with 3b, </w:t>
      </w:r>
      <w:r>
        <w:t>c</w:t>
      </w:r>
    </w:p>
  </w:comment>
  <w:comment w:id="487" w:author="Kline, Madeleine" w:date="2023-05-25T17:27:00Z" w:initials="MK">
    <w:p w14:paraId="0BEC8546" w14:textId="0E7566DE" w:rsidR="004B42BA" w:rsidRDefault="004B42BA" w:rsidP="00EF484C">
      <w:r>
        <w:rPr>
          <w:rStyle w:val="CommentReference"/>
        </w:rPr>
        <w:annotationRef/>
      </w:r>
      <w:r>
        <w:rPr>
          <w:sz w:val="20"/>
          <w:szCs w:val="20"/>
        </w:rPr>
        <w:t>should this be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4E14E9" w15:done="0"/>
  <w15:commentEx w15:paraId="546C921C" w15:done="1"/>
  <w15:commentEx w15:paraId="4463E5F7" w15:paraIdParent="546C921C" w15:done="1"/>
  <w15:commentEx w15:paraId="2A05947F" w15:done="0"/>
  <w15:commentEx w15:paraId="01E91757" w15:done="1"/>
  <w15:commentEx w15:paraId="49F776A2" w15:done="1"/>
  <w15:commentEx w15:paraId="1F0711AC" w15:paraIdParent="49F776A2" w15:done="1"/>
  <w15:commentEx w15:paraId="3FB0DBE3" w15:done="0"/>
  <w15:commentEx w15:paraId="263240D5" w15:paraIdParent="3FB0DBE3" w15:done="0"/>
  <w15:commentEx w15:paraId="3B765766" w15:done="0"/>
  <w15:commentEx w15:paraId="77F9B16E" w15:done="0"/>
  <w15:commentEx w15:paraId="5AD2C03C" w15:done="1"/>
  <w15:commentEx w15:paraId="664E8A31" w15:done="0"/>
  <w15:commentEx w15:paraId="22E1C4A2" w15:paraIdParent="664E8A31" w15:done="0"/>
  <w15:commentEx w15:paraId="35F80A33" w15:paraIdParent="664E8A31" w15:done="0"/>
  <w15:commentEx w15:paraId="479278FF" w15:done="0"/>
  <w15:commentEx w15:paraId="29851C3D" w15:done="1"/>
  <w15:commentEx w15:paraId="5C399DC5" w15:done="1"/>
  <w15:commentEx w15:paraId="606070AE" w15:paraIdParent="5C399DC5" w15:done="1"/>
  <w15:commentEx w15:paraId="13B92B9E" w15:done="0"/>
  <w15:commentEx w15:paraId="22012565" w15:paraIdParent="13B92B9E" w15:done="0"/>
  <w15:commentEx w15:paraId="41CAFD1A" w15:done="1"/>
  <w15:commentEx w15:paraId="694D5C22" w15:done="1"/>
  <w15:commentEx w15:paraId="0AD71C2F" w15:paraIdParent="694D5C22" w15:done="1"/>
  <w15:commentEx w15:paraId="06B6247C" w15:done="1"/>
  <w15:commentEx w15:paraId="14A25256" w15:paraIdParent="06B6247C" w15:done="1"/>
  <w15:commentEx w15:paraId="18BA2567" w15:done="1"/>
  <w15:commentEx w15:paraId="73091234" w15:done="1"/>
  <w15:commentEx w15:paraId="21FC8F12" w15:paraIdParent="73091234" w15:done="1"/>
  <w15:commentEx w15:paraId="355A5E87" w15:done="0"/>
  <w15:commentEx w15:paraId="141FD885" w15:done="1"/>
  <w15:commentEx w15:paraId="34D4469D" w15:done="1"/>
  <w15:commentEx w15:paraId="78CB1D27" w15:done="0"/>
  <w15:commentEx w15:paraId="71E168D6" w15:done="0"/>
  <w15:commentEx w15:paraId="5F728476" w15:paraIdParent="71E168D6" w15:done="0"/>
  <w15:commentEx w15:paraId="428A6E49" w15:done="0"/>
  <w15:commentEx w15:paraId="1134590B" w15:done="0"/>
  <w15:commentEx w15:paraId="787CA8F2" w15:done="0"/>
  <w15:commentEx w15:paraId="62D403C9" w15:done="1"/>
  <w15:commentEx w15:paraId="7985EC9B" w15:done="0"/>
  <w15:commentEx w15:paraId="66B7AE48" w15:paraIdParent="7985EC9B" w15:done="0"/>
  <w15:commentEx w15:paraId="0FDC7383" w15:done="0"/>
  <w15:commentEx w15:paraId="4B4B7E7F" w15:done="0"/>
  <w15:commentEx w15:paraId="78FE7F24" w15:done="1"/>
  <w15:commentEx w15:paraId="429EE313" w15:done="0"/>
  <w15:commentEx w15:paraId="4960F905" w15:done="0"/>
  <w15:commentEx w15:paraId="29FEF43D" w15:done="0"/>
  <w15:commentEx w15:paraId="34EC841B" w15:paraIdParent="29FEF43D" w15:done="0"/>
  <w15:commentEx w15:paraId="7A7A4261" w15:done="0"/>
  <w15:commentEx w15:paraId="26F6977E" w15:done="0"/>
  <w15:commentEx w15:paraId="734BA0E0" w15:done="0"/>
  <w15:commentEx w15:paraId="4C721267" w15:done="0"/>
  <w15:commentEx w15:paraId="453B72BD" w15:paraIdParent="4C721267" w15:done="0"/>
  <w15:commentEx w15:paraId="0C2DAE79" w15:done="0"/>
  <w15:commentEx w15:paraId="0E3A8935" w15:done="1"/>
  <w15:commentEx w15:paraId="07FDD2FA" w15:paraIdParent="0E3A8935" w15:done="1"/>
  <w15:commentEx w15:paraId="1545369D" w15:done="1"/>
  <w15:commentEx w15:paraId="199C033B" w15:paraIdParent="1545369D" w15:done="1"/>
  <w15:commentEx w15:paraId="02AD55BE" w15:done="0"/>
  <w15:commentEx w15:paraId="22858F81" w15:done="0"/>
  <w15:commentEx w15:paraId="1151F9D6" w15:paraIdParent="22858F81" w15:done="0"/>
  <w15:commentEx w15:paraId="4B148AB9" w15:done="0"/>
  <w15:commentEx w15:paraId="6AE22448" w15:done="1"/>
  <w15:commentEx w15:paraId="7654BD86" w15:done="1"/>
  <w15:commentEx w15:paraId="464C697B" w15:done="0"/>
  <w15:commentEx w15:paraId="6446DE62" w15:done="0"/>
  <w15:commentEx w15:paraId="03D5DE20" w15:done="1"/>
  <w15:commentEx w15:paraId="6FD43379" w15:done="0"/>
  <w15:commentEx w15:paraId="4C076B22" w15:done="0"/>
  <w15:commentEx w15:paraId="4425CCB6" w15:done="0"/>
  <w15:commentEx w15:paraId="0BEC854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5752" w16cex:dateUtc="2023-06-26T22:28:00Z"/>
  <w16cex:commentExtensible w16cex:durableId="282C6EC9" w16cex:dateUtc="2023-06-08T19:14:00Z"/>
  <w16cex:commentExtensible w16cex:durableId="282ED704" w16cex:dateUtc="2023-06-10T15:03:00Z"/>
  <w16cex:commentExtensible w16cex:durableId="28445A98" w16cex:dateUtc="2023-06-26T22:42:00Z"/>
  <w16cex:commentExtensible w16cex:durableId="282DC742" w16cex:dateUtc="2023-06-09T19:44:00Z"/>
  <w16cex:commentExtensible w16cex:durableId="2828491B" w16cex:dateUtc="2023-06-05T15:44:00Z"/>
  <w16cex:commentExtensible w16cex:durableId="282D9A2B" w16cex:dateUtc="2023-06-09T16:31:00Z"/>
  <w16cex:commentExtensible w16cex:durableId="28188D00" w16cex:dateUtc="2023-05-24T17:17:00Z"/>
  <w16cex:commentExtensible w16cex:durableId="282D9A4D" w16cex:dateUtc="2023-06-09T16:32:00Z"/>
  <w16cex:commentExtensible w16cex:durableId="28453C67" w16cex:dateUtc="2023-06-27T14:45:00Z"/>
  <w16cex:commentExtensible w16cex:durableId="28453D2B" w16cex:dateUtc="2023-06-27T14:49:00Z"/>
  <w16cex:commentExtensible w16cex:durableId="2835B414" w16cex:dateUtc="2023-06-09T16:24:00Z"/>
  <w16cex:commentExtensible w16cex:durableId="282DC64E" w16cex:dateUtc="2023-06-09T19:39:00Z"/>
  <w16cex:commentExtensible w16cex:durableId="2836D63D" w16cex:dateUtc="2023-06-16T16:38:00Z"/>
  <w16cex:commentExtensible w16cex:durableId="28453EA2" w16cex:dateUtc="2023-06-27T14:55:00Z"/>
  <w16cex:commentExtensible w16cex:durableId="28453FBF" w16cex:dateUtc="2023-06-27T15:00:00Z"/>
  <w16cex:commentExtensible w16cex:durableId="28131F3B" w16cex:dateUtc="2023-05-20T14:28:00Z"/>
  <w16cex:commentExtensible w16cex:durableId="28131F45" w16cex:dateUtc="2023-05-20T14:28:00Z"/>
  <w16cex:commentExtensible w16cex:durableId="282DC772" w16cex:dateUtc="2023-06-09T19:44:00Z"/>
  <w16cex:commentExtensible w16cex:durableId="2813296B" w16cex:dateUtc="2023-05-20T15:11:00Z"/>
  <w16cex:commentExtensible w16cex:durableId="282ED784" w16cex:dateUtc="2023-06-10T15:05:00Z"/>
  <w16cex:commentExtensible w16cex:durableId="28132A37" w16cex:dateUtc="2023-05-20T15:15:00Z"/>
  <w16cex:commentExtensible w16cex:durableId="282DC7EA" w16cex:dateUtc="2023-06-09T19:46:00Z"/>
  <w16cex:commentExtensible w16cex:durableId="28344597" w16cex:dateUtc="2023-06-14T17:56:00Z"/>
  <w16cex:commentExtensible w16cex:durableId="2831A7B1" w16cex:dateUtc="2023-05-26T13:55:00Z"/>
  <w16cex:commentExtensible w16cex:durableId="2831A7B0" w16cex:dateUtc="2023-06-12T18:17:00Z"/>
  <w16cex:commentExtensible w16cex:durableId="2831A7F9" w16cex:dateUtc="2023-06-12T18:19:00Z"/>
  <w16cex:commentExtensible w16cex:durableId="2815FEE0" w16cex:dateUtc="2023-05-22T18:46:00Z"/>
  <w16cex:commentExtensible w16cex:durableId="2831A8CA" w16cex:dateUtc="2023-06-12T18:23:00Z"/>
  <w16cex:commentExtensible w16cex:durableId="2831A89A" w16cex:dateUtc="2023-06-12T18:22:00Z"/>
  <w16cex:commentExtensible w16cex:durableId="2819C5BE" w16cex:dateUtc="2023-05-25T15:32:00Z"/>
  <w16cex:commentExtensible w16cex:durableId="2831AD05" w16cex:dateUtc="2023-06-12T18:41:00Z"/>
  <w16cex:commentExtensible w16cex:durableId="284543AF" w16cex:dateUtc="2023-06-27T15:17:00Z"/>
  <w16cex:commentExtensible w16cex:durableId="2815CF11" w16cex:dateUtc="2023-05-22T15:22:00Z"/>
  <w16cex:commentExtensible w16cex:durableId="2831AD67" w16cex:dateUtc="2023-06-12T18:42:00Z"/>
  <w16cex:commentExtensible w16cex:durableId="284543C9" w16cex:dateUtc="2023-06-27T15:17:00Z"/>
  <w16cex:commentExtensible w16cex:durableId="284543DD" w16cex:dateUtc="2023-06-27T15:17:00Z"/>
  <w16cex:commentExtensible w16cex:durableId="284550B0" w16cex:dateUtc="2023-06-27T16:12:00Z"/>
  <w16cex:commentExtensible w16cex:durableId="2831AF6B" w16cex:dateUtc="2023-06-12T18:51:00Z"/>
  <w16cex:commentExtensible w16cex:durableId="2831AF41" w16cex:dateUtc="2023-06-12T18:50:00Z"/>
  <w16cex:commentExtensible w16cex:durableId="28344EFD" w16cex:dateUtc="2023-06-14T18:36:00Z"/>
  <w16cex:commentExtensible w16cex:durableId="284546F6" w16cex:dateUtc="2023-06-27T15:31:00Z"/>
  <w16cex:commentExtensible w16cex:durableId="284545F8" w16cex:dateUtc="2023-06-27T15:26:00Z"/>
  <w16cex:commentExtensible w16cex:durableId="2831B0A3" w16cex:dateUtc="2023-06-12T18:56:00Z"/>
  <w16cex:commentExtensible w16cex:durableId="28454623" w16cex:dateUtc="2023-06-27T15:27:00Z"/>
  <w16cex:commentExtensible w16cex:durableId="28344F59" w16cex:dateUtc="2023-06-14T18:38:00Z"/>
  <w16cex:commentExtensible w16cex:durableId="28444AD2" w16cex:dateUtc="2023-06-08T19:23:00Z"/>
  <w16cex:commentExtensible w16cex:durableId="28444AD1" w16cex:dateUtc="2023-06-12T19:06:00Z"/>
  <w16cex:commentExtensible w16cex:durableId="28444B1A" w16cex:dateUtc="2023-06-26T21:36:00Z"/>
  <w16cex:commentExtensible w16cex:durableId="284549BF" w16cex:dateUtc="2023-06-27T15:42:00Z"/>
  <w16cex:commentExtensible w16cex:durableId="284549D2" w16cex:dateUtc="2023-06-27T15:43:00Z"/>
  <w16cex:commentExtensible w16cex:durableId="282C710A" w16cex:dateUtc="2023-06-08T19:23:00Z"/>
  <w16cex:commentExtensible w16cex:durableId="2831B2F6" w16cex:dateUtc="2023-06-12T19:06:00Z"/>
  <w16cex:commentExtensible w16cex:durableId="28454AF2" w16cex:dateUtc="2023-06-27T15:48:00Z"/>
  <w16cex:commentExtensible w16cex:durableId="282C7137" w16cex:dateUtc="2023-06-08T19:24:00Z"/>
  <w16cex:commentExtensible w16cex:durableId="2831B1BC" w16cex:dateUtc="2023-06-12T19:01:00Z"/>
  <w16cex:commentExtensible w16cex:durableId="2816016F" w16cex:dateUtc="2023-05-22T18:57:00Z"/>
  <w16cex:commentExtensible w16cex:durableId="2831B1F3" w16cex:dateUtc="2023-06-12T19:02:00Z"/>
  <w16cex:commentExtensible w16cex:durableId="28454B70" w16cex:dateUtc="2023-06-27T15:50:00Z"/>
  <w16cex:commentExtensible w16cex:durableId="282C71A5" w16cex:dateUtc="2023-06-08T19:26:00Z"/>
  <w16cex:commentExtensible w16cex:durableId="2831B32C" w16cex:dateUtc="2023-06-12T19:07:00Z"/>
  <w16cex:commentExtensible w16cex:durableId="28454BDE" w16cex:dateUtc="2023-06-27T15:51:00Z"/>
  <w16cex:commentExtensible w16cex:durableId="28286755" w16cex:dateUtc="2023-06-05T17:53:00Z"/>
  <w16cex:commentExtensible w16cex:durableId="2831B2E0" w16cex:dateUtc="2023-06-12T19:06:00Z"/>
  <w16cex:commentExtensible w16cex:durableId="28454C1B" w16cex:dateUtc="2023-06-27T15:52:00Z"/>
  <w16cex:commentExtensible w16cex:durableId="28454C8F" w16cex:dateUtc="2023-06-27T15:54:00Z"/>
  <w16cex:commentExtensible w16cex:durableId="282C8695" w16cex:dateUtc="2023-06-08T20:55:00Z"/>
  <w16cex:commentExtensible w16cex:durableId="2845508E" w16cex:dateUtc="2023-06-27T16:11:00Z"/>
  <w16cex:commentExtensible w16cex:durableId="28454FDD" w16cex:dateUtc="2023-06-27T16:09:00Z"/>
  <w16cex:commentExtensible w16cex:durableId="28455037" w16cex:dateUtc="2023-06-27T16:10:00Z"/>
  <w16cex:commentExtensible w16cex:durableId="281A1905" w16cex:dateUtc="2023-05-25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4E14E9" w16cid:durableId="28445752"/>
  <w16cid:commentId w16cid:paraId="546C921C" w16cid:durableId="282C6EC9"/>
  <w16cid:commentId w16cid:paraId="4463E5F7" w16cid:durableId="282ED704"/>
  <w16cid:commentId w16cid:paraId="2A05947F" w16cid:durableId="28445A98"/>
  <w16cid:commentId w16cid:paraId="01E91757" w16cid:durableId="282DC742"/>
  <w16cid:commentId w16cid:paraId="49F776A2" w16cid:durableId="2828491B"/>
  <w16cid:commentId w16cid:paraId="1F0711AC" w16cid:durableId="282D9A2B"/>
  <w16cid:commentId w16cid:paraId="3FB0DBE3" w16cid:durableId="28188D00"/>
  <w16cid:commentId w16cid:paraId="263240D5" w16cid:durableId="282D9A4D"/>
  <w16cid:commentId w16cid:paraId="3B765766" w16cid:durableId="28453C67"/>
  <w16cid:commentId w16cid:paraId="77F9B16E" w16cid:durableId="28453D2B"/>
  <w16cid:commentId w16cid:paraId="5AD2C03C" w16cid:durableId="2835B414"/>
  <w16cid:commentId w16cid:paraId="664E8A31" w16cid:durableId="282DC64E"/>
  <w16cid:commentId w16cid:paraId="22E1C4A2" w16cid:durableId="2836D63D"/>
  <w16cid:commentId w16cid:paraId="35F80A33" w16cid:durableId="28453EA2"/>
  <w16cid:commentId w16cid:paraId="479278FF" w16cid:durableId="28453FBF"/>
  <w16cid:commentId w16cid:paraId="29851C3D" w16cid:durableId="28131F3B"/>
  <w16cid:commentId w16cid:paraId="5C399DC5" w16cid:durableId="28131F45"/>
  <w16cid:commentId w16cid:paraId="606070AE" w16cid:durableId="282DC772"/>
  <w16cid:commentId w16cid:paraId="13B92B9E" w16cid:durableId="2813296B"/>
  <w16cid:commentId w16cid:paraId="22012565" w16cid:durableId="282ED784"/>
  <w16cid:commentId w16cid:paraId="41CAFD1A" w16cid:durableId="28132A37"/>
  <w16cid:commentId w16cid:paraId="694D5C22" w16cid:durableId="282DC7EA"/>
  <w16cid:commentId w16cid:paraId="0AD71C2F" w16cid:durableId="28344597"/>
  <w16cid:commentId w16cid:paraId="06B6247C" w16cid:durableId="2831A7B1"/>
  <w16cid:commentId w16cid:paraId="14A25256" w16cid:durableId="2831A7B0"/>
  <w16cid:commentId w16cid:paraId="18BA2567" w16cid:durableId="2831A7F9"/>
  <w16cid:commentId w16cid:paraId="73091234" w16cid:durableId="2815FEE0"/>
  <w16cid:commentId w16cid:paraId="21FC8F12" w16cid:durableId="2831A8CA"/>
  <w16cid:commentId w16cid:paraId="355A5E87" w16cid:durableId="2831A89A"/>
  <w16cid:commentId w16cid:paraId="141FD885" w16cid:durableId="2819C5BE"/>
  <w16cid:commentId w16cid:paraId="34D4469D" w16cid:durableId="2831AD05"/>
  <w16cid:commentId w16cid:paraId="78CB1D27" w16cid:durableId="284543AF"/>
  <w16cid:commentId w16cid:paraId="71E168D6" w16cid:durableId="2815CF11"/>
  <w16cid:commentId w16cid:paraId="5F728476" w16cid:durableId="2831AD67"/>
  <w16cid:commentId w16cid:paraId="428A6E49" w16cid:durableId="284543C9"/>
  <w16cid:commentId w16cid:paraId="1134590B" w16cid:durableId="284543DD"/>
  <w16cid:commentId w16cid:paraId="787CA8F2" w16cid:durableId="284550B0"/>
  <w16cid:commentId w16cid:paraId="62D403C9" w16cid:durableId="2831AF6B"/>
  <w16cid:commentId w16cid:paraId="7985EC9B" w16cid:durableId="2831AF41"/>
  <w16cid:commentId w16cid:paraId="66B7AE48" w16cid:durableId="28344EFD"/>
  <w16cid:commentId w16cid:paraId="0FDC7383" w16cid:durableId="284546F6"/>
  <w16cid:commentId w16cid:paraId="4B4B7E7F" w16cid:durableId="284545F8"/>
  <w16cid:commentId w16cid:paraId="78FE7F24" w16cid:durableId="2831B0A3"/>
  <w16cid:commentId w16cid:paraId="429EE313" w16cid:durableId="28454623"/>
  <w16cid:commentId w16cid:paraId="4960F905" w16cid:durableId="28344F59"/>
  <w16cid:commentId w16cid:paraId="29FEF43D" w16cid:durableId="28444AD2"/>
  <w16cid:commentId w16cid:paraId="34EC841B" w16cid:durableId="28444AD1"/>
  <w16cid:commentId w16cid:paraId="7A7A4261" w16cid:durableId="28444B1A"/>
  <w16cid:commentId w16cid:paraId="26F6977E" w16cid:durableId="284549BF"/>
  <w16cid:commentId w16cid:paraId="734BA0E0" w16cid:durableId="284549D2"/>
  <w16cid:commentId w16cid:paraId="4C721267" w16cid:durableId="282C710A"/>
  <w16cid:commentId w16cid:paraId="453B72BD" w16cid:durableId="2831B2F6"/>
  <w16cid:commentId w16cid:paraId="0C2DAE79" w16cid:durableId="28454AF2"/>
  <w16cid:commentId w16cid:paraId="0E3A8935" w16cid:durableId="282C7137"/>
  <w16cid:commentId w16cid:paraId="07FDD2FA" w16cid:durableId="2831B1BC"/>
  <w16cid:commentId w16cid:paraId="1545369D" w16cid:durableId="2816016F"/>
  <w16cid:commentId w16cid:paraId="199C033B" w16cid:durableId="2831B1F3"/>
  <w16cid:commentId w16cid:paraId="02AD55BE" w16cid:durableId="28454B70"/>
  <w16cid:commentId w16cid:paraId="22858F81" w16cid:durableId="282C71A5"/>
  <w16cid:commentId w16cid:paraId="1151F9D6" w16cid:durableId="2831B32C"/>
  <w16cid:commentId w16cid:paraId="4B148AB9" w16cid:durableId="28454BDE"/>
  <w16cid:commentId w16cid:paraId="6AE22448" w16cid:durableId="28286755"/>
  <w16cid:commentId w16cid:paraId="7654BD86" w16cid:durableId="2831B2E0"/>
  <w16cid:commentId w16cid:paraId="464C697B" w16cid:durableId="28454C1B"/>
  <w16cid:commentId w16cid:paraId="6446DE62" w16cid:durableId="28454C8F"/>
  <w16cid:commentId w16cid:paraId="03D5DE20" w16cid:durableId="282C8695"/>
  <w16cid:commentId w16cid:paraId="6FD43379" w16cid:durableId="2845508E"/>
  <w16cid:commentId w16cid:paraId="4C076B22" w16cid:durableId="28454FDD"/>
  <w16cid:commentId w16cid:paraId="4425CCB6" w16cid:durableId="28455037"/>
  <w16cid:commentId w16cid:paraId="0BEC8546" w16cid:durableId="281A19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41D11" w14:textId="77777777" w:rsidR="00FA2DA8" w:rsidRDefault="00FA2DA8" w:rsidP="00907F42">
      <w:r>
        <w:separator/>
      </w:r>
    </w:p>
  </w:endnote>
  <w:endnote w:type="continuationSeparator" w:id="0">
    <w:p w14:paraId="2DAB5D2A" w14:textId="77777777" w:rsidR="00FA2DA8" w:rsidRDefault="00FA2DA8" w:rsidP="00907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071936"/>
      <w:docPartObj>
        <w:docPartGallery w:val="Page Numbers (Bottom of Page)"/>
        <w:docPartUnique/>
      </w:docPartObj>
    </w:sdtPr>
    <w:sdtContent>
      <w:p w14:paraId="3A9155D3" w14:textId="463930DA"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9D3F" w14:textId="77777777" w:rsidR="00225B9D" w:rsidRDefault="00225B9D" w:rsidP="00225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4240444"/>
      <w:docPartObj>
        <w:docPartGallery w:val="Page Numbers (Bottom of Page)"/>
        <w:docPartUnique/>
      </w:docPartObj>
    </w:sdtPr>
    <w:sdtContent>
      <w:p w14:paraId="5EC6D7BF" w14:textId="187E45A7" w:rsidR="00225B9D" w:rsidRDefault="00225B9D" w:rsidP="00061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B9D84" w14:textId="77777777" w:rsidR="00225B9D" w:rsidRDefault="00225B9D" w:rsidP="00225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062C5" w14:textId="77777777" w:rsidR="00FA2DA8" w:rsidRDefault="00FA2DA8" w:rsidP="00907F42">
      <w:r>
        <w:separator/>
      </w:r>
    </w:p>
  </w:footnote>
  <w:footnote w:type="continuationSeparator" w:id="0">
    <w:p w14:paraId="21445AE7" w14:textId="77777777" w:rsidR="00FA2DA8" w:rsidRDefault="00FA2DA8" w:rsidP="00907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DC59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CA40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E6ADC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BA8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874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EF1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A88B5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5001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E12B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105AD6"/>
    <w:lvl w:ilvl="0">
      <w:start w:val="1"/>
      <w:numFmt w:val="bullet"/>
      <w:lvlText w:val=""/>
      <w:lvlJc w:val="left"/>
      <w:pPr>
        <w:tabs>
          <w:tab w:val="num" w:pos="360"/>
        </w:tabs>
        <w:ind w:left="360" w:hanging="360"/>
      </w:pPr>
      <w:rPr>
        <w:rFonts w:ascii="Symbol" w:hAnsi="Symbol" w:hint="default"/>
      </w:rPr>
    </w:lvl>
  </w:abstractNum>
  <w:num w:numId="1" w16cid:durableId="540242778">
    <w:abstractNumId w:val="0"/>
  </w:num>
  <w:num w:numId="2" w16cid:durableId="321548303">
    <w:abstractNumId w:val="1"/>
  </w:num>
  <w:num w:numId="3" w16cid:durableId="720402209">
    <w:abstractNumId w:val="2"/>
  </w:num>
  <w:num w:numId="4" w16cid:durableId="1408260248">
    <w:abstractNumId w:val="3"/>
  </w:num>
  <w:num w:numId="5" w16cid:durableId="447117128">
    <w:abstractNumId w:val="8"/>
  </w:num>
  <w:num w:numId="6" w16cid:durableId="94445358">
    <w:abstractNumId w:val="4"/>
  </w:num>
  <w:num w:numId="7" w16cid:durableId="810443334">
    <w:abstractNumId w:val="5"/>
  </w:num>
  <w:num w:numId="8" w16cid:durableId="1319964034">
    <w:abstractNumId w:val="6"/>
  </w:num>
  <w:num w:numId="9" w16cid:durableId="44449752">
    <w:abstractNumId w:val="7"/>
  </w:num>
  <w:num w:numId="10" w16cid:durableId="1568373683">
    <w:abstractNumId w:val="9"/>
  </w:num>
  <w:num w:numId="11" w16cid:durableId="1297028535">
    <w:abstractNumId w:val="2"/>
  </w:num>
  <w:num w:numId="12" w16cid:durableId="1058357627">
    <w:abstractNumId w:val="6"/>
  </w:num>
  <w:num w:numId="13" w16cid:durableId="51932144">
    <w:abstractNumId w:val="0"/>
  </w:num>
  <w:num w:numId="14" w16cid:durableId="863786855">
    <w:abstractNumId w:val="1"/>
  </w:num>
  <w:num w:numId="15" w16cid:durableId="1783838503">
    <w:abstractNumId w:val="2"/>
  </w:num>
  <w:num w:numId="16" w16cid:durableId="887454895">
    <w:abstractNumId w:val="3"/>
  </w:num>
  <w:num w:numId="17" w16cid:durableId="73671104">
    <w:abstractNumId w:val="8"/>
  </w:num>
  <w:num w:numId="18" w16cid:durableId="454446083">
    <w:abstractNumId w:val="4"/>
  </w:num>
  <w:num w:numId="19" w16cid:durableId="126122350">
    <w:abstractNumId w:val="5"/>
  </w:num>
  <w:num w:numId="20" w16cid:durableId="1578056294">
    <w:abstractNumId w:val="6"/>
  </w:num>
  <w:num w:numId="21" w16cid:durableId="700669287">
    <w:abstractNumId w:val="7"/>
  </w:num>
  <w:num w:numId="22" w16cid:durableId="64601670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onatan Grad">
    <w15:presenceInfo w15:providerId="Windows Live" w15:userId="6cea77d0f90452b1"/>
  </w15:person>
  <w15:person w15:author="Kline, Madeleine">
    <w15:presenceInfo w15:providerId="AD" w15:userId="S::madeleine_kline@hms.harvard.edu::92d280e3-0671-4885-8047-78319f34164b"/>
  </w15:person>
  <w15:person w15:author="Kissler, Stephen">
    <w15:presenceInfo w15:providerId="AD" w15:userId="S::skissler@hsph.harvard.edu::6d6d8111-ab84-4fea-9625-44bff0d7e0cf"/>
  </w15:person>
  <w15:person w15:author="Kline, Madeleine [2]">
    <w15:presenceInfo w15:providerId="AD" w15:userId="S::madeleine.kline@wyss.harvard.edu::92d280e3-0671-4885-8047-78319f341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18E"/>
    <w:rsid w:val="00000D7E"/>
    <w:rsid w:val="000013E1"/>
    <w:rsid w:val="00001AAF"/>
    <w:rsid w:val="00004310"/>
    <w:rsid w:val="000045F0"/>
    <w:rsid w:val="000045F1"/>
    <w:rsid w:val="00004F14"/>
    <w:rsid w:val="000059C5"/>
    <w:rsid w:val="00010EBF"/>
    <w:rsid w:val="000138B3"/>
    <w:rsid w:val="00016D1E"/>
    <w:rsid w:val="00021727"/>
    <w:rsid w:val="000243D9"/>
    <w:rsid w:val="0002568D"/>
    <w:rsid w:val="00025F62"/>
    <w:rsid w:val="00026934"/>
    <w:rsid w:val="00033C10"/>
    <w:rsid w:val="00033E5B"/>
    <w:rsid w:val="00034BCA"/>
    <w:rsid w:val="00037B27"/>
    <w:rsid w:val="000403AB"/>
    <w:rsid w:val="000517C0"/>
    <w:rsid w:val="00052657"/>
    <w:rsid w:val="00054F5F"/>
    <w:rsid w:val="00056F40"/>
    <w:rsid w:val="000606A4"/>
    <w:rsid w:val="00063137"/>
    <w:rsid w:val="00064142"/>
    <w:rsid w:val="00064C37"/>
    <w:rsid w:val="00064D12"/>
    <w:rsid w:val="00064E41"/>
    <w:rsid w:val="00067021"/>
    <w:rsid w:val="0007189E"/>
    <w:rsid w:val="00073911"/>
    <w:rsid w:val="00075739"/>
    <w:rsid w:val="00081FDD"/>
    <w:rsid w:val="0008415E"/>
    <w:rsid w:val="00094703"/>
    <w:rsid w:val="000968D0"/>
    <w:rsid w:val="000A2DED"/>
    <w:rsid w:val="000A3039"/>
    <w:rsid w:val="000A3AA2"/>
    <w:rsid w:val="000A48B0"/>
    <w:rsid w:val="000A560B"/>
    <w:rsid w:val="000A62B7"/>
    <w:rsid w:val="000B14D3"/>
    <w:rsid w:val="000C1907"/>
    <w:rsid w:val="000C3FEE"/>
    <w:rsid w:val="000C4B48"/>
    <w:rsid w:val="000C6371"/>
    <w:rsid w:val="000D21BF"/>
    <w:rsid w:val="000D5DE6"/>
    <w:rsid w:val="000D7001"/>
    <w:rsid w:val="000E12F2"/>
    <w:rsid w:val="000E4799"/>
    <w:rsid w:val="000F1028"/>
    <w:rsid w:val="000F2F07"/>
    <w:rsid w:val="000F598A"/>
    <w:rsid w:val="00103FBD"/>
    <w:rsid w:val="001061C1"/>
    <w:rsid w:val="0011327E"/>
    <w:rsid w:val="00113315"/>
    <w:rsid w:val="001179A2"/>
    <w:rsid w:val="00121C8E"/>
    <w:rsid w:val="001225FC"/>
    <w:rsid w:val="00123875"/>
    <w:rsid w:val="001267CB"/>
    <w:rsid w:val="00130673"/>
    <w:rsid w:val="0013373D"/>
    <w:rsid w:val="0013609A"/>
    <w:rsid w:val="0013716E"/>
    <w:rsid w:val="00142519"/>
    <w:rsid w:val="00146849"/>
    <w:rsid w:val="00146ED1"/>
    <w:rsid w:val="00150F30"/>
    <w:rsid w:val="00151674"/>
    <w:rsid w:val="00152D4A"/>
    <w:rsid w:val="00155AB0"/>
    <w:rsid w:val="00156833"/>
    <w:rsid w:val="00160E67"/>
    <w:rsid w:val="00161A10"/>
    <w:rsid w:val="00162178"/>
    <w:rsid w:val="00164380"/>
    <w:rsid w:val="00165E1F"/>
    <w:rsid w:val="00167954"/>
    <w:rsid w:val="00175AD1"/>
    <w:rsid w:val="00176949"/>
    <w:rsid w:val="00176EBA"/>
    <w:rsid w:val="00177ED0"/>
    <w:rsid w:val="00180418"/>
    <w:rsid w:val="00183FB4"/>
    <w:rsid w:val="001852B1"/>
    <w:rsid w:val="001857F2"/>
    <w:rsid w:val="001900A8"/>
    <w:rsid w:val="001906DD"/>
    <w:rsid w:val="001950F5"/>
    <w:rsid w:val="00196293"/>
    <w:rsid w:val="0019724B"/>
    <w:rsid w:val="001A293E"/>
    <w:rsid w:val="001A2FAC"/>
    <w:rsid w:val="001A3592"/>
    <w:rsid w:val="001B1166"/>
    <w:rsid w:val="001B373F"/>
    <w:rsid w:val="001B51FD"/>
    <w:rsid w:val="001B77AB"/>
    <w:rsid w:val="001C0AB3"/>
    <w:rsid w:val="001C64B7"/>
    <w:rsid w:val="001C6ACB"/>
    <w:rsid w:val="001D1A42"/>
    <w:rsid w:val="001D295A"/>
    <w:rsid w:val="001D36D1"/>
    <w:rsid w:val="001D57B0"/>
    <w:rsid w:val="001D7ED8"/>
    <w:rsid w:val="001E25F8"/>
    <w:rsid w:val="001E3B42"/>
    <w:rsid w:val="001E4175"/>
    <w:rsid w:val="001E6181"/>
    <w:rsid w:val="001E7949"/>
    <w:rsid w:val="001F0F2D"/>
    <w:rsid w:val="001F5D3C"/>
    <w:rsid w:val="001F6BFF"/>
    <w:rsid w:val="001F6EBE"/>
    <w:rsid w:val="0020131C"/>
    <w:rsid w:val="00203884"/>
    <w:rsid w:val="00204743"/>
    <w:rsid w:val="002112CE"/>
    <w:rsid w:val="00211753"/>
    <w:rsid w:val="00225363"/>
    <w:rsid w:val="00225B9D"/>
    <w:rsid w:val="00226994"/>
    <w:rsid w:val="002311FA"/>
    <w:rsid w:val="00232B17"/>
    <w:rsid w:val="00234845"/>
    <w:rsid w:val="00236FB5"/>
    <w:rsid w:val="00242380"/>
    <w:rsid w:val="0024340D"/>
    <w:rsid w:val="00244EA7"/>
    <w:rsid w:val="00246670"/>
    <w:rsid w:val="002514F6"/>
    <w:rsid w:val="00254EDC"/>
    <w:rsid w:val="00255957"/>
    <w:rsid w:val="00257D0F"/>
    <w:rsid w:val="00260D2E"/>
    <w:rsid w:val="00262EDA"/>
    <w:rsid w:val="00263921"/>
    <w:rsid w:val="00274E1F"/>
    <w:rsid w:val="0027617E"/>
    <w:rsid w:val="002813D2"/>
    <w:rsid w:val="0028152F"/>
    <w:rsid w:val="0028306E"/>
    <w:rsid w:val="00283730"/>
    <w:rsid w:val="00283B0D"/>
    <w:rsid w:val="00283BE8"/>
    <w:rsid w:val="00285D35"/>
    <w:rsid w:val="00291219"/>
    <w:rsid w:val="00297F6F"/>
    <w:rsid w:val="002A2989"/>
    <w:rsid w:val="002A6423"/>
    <w:rsid w:val="002B1B24"/>
    <w:rsid w:val="002B46C5"/>
    <w:rsid w:val="002B619A"/>
    <w:rsid w:val="002C118E"/>
    <w:rsid w:val="002C1B49"/>
    <w:rsid w:val="002C1E61"/>
    <w:rsid w:val="002C3A9E"/>
    <w:rsid w:val="002D0259"/>
    <w:rsid w:val="002D0961"/>
    <w:rsid w:val="002D4017"/>
    <w:rsid w:val="002D4673"/>
    <w:rsid w:val="002D4B41"/>
    <w:rsid w:val="002D4F52"/>
    <w:rsid w:val="002E3929"/>
    <w:rsid w:val="002E4E2A"/>
    <w:rsid w:val="002E6F0C"/>
    <w:rsid w:val="002E7075"/>
    <w:rsid w:val="002E7C84"/>
    <w:rsid w:val="002F24E4"/>
    <w:rsid w:val="003002F4"/>
    <w:rsid w:val="003038F5"/>
    <w:rsid w:val="00317C0E"/>
    <w:rsid w:val="00317FF4"/>
    <w:rsid w:val="0032077F"/>
    <w:rsid w:val="0032116A"/>
    <w:rsid w:val="00321230"/>
    <w:rsid w:val="0032768E"/>
    <w:rsid w:val="00330080"/>
    <w:rsid w:val="00333F46"/>
    <w:rsid w:val="00335BA4"/>
    <w:rsid w:val="00335E32"/>
    <w:rsid w:val="00342BB2"/>
    <w:rsid w:val="003437A9"/>
    <w:rsid w:val="003445D8"/>
    <w:rsid w:val="00345B25"/>
    <w:rsid w:val="0034629F"/>
    <w:rsid w:val="003472DA"/>
    <w:rsid w:val="003507DF"/>
    <w:rsid w:val="00351061"/>
    <w:rsid w:val="0035165D"/>
    <w:rsid w:val="0035288E"/>
    <w:rsid w:val="003547D9"/>
    <w:rsid w:val="00354A11"/>
    <w:rsid w:val="003551D6"/>
    <w:rsid w:val="00356155"/>
    <w:rsid w:val="003608CC"/>
    <w:rsid w:val="003609FF"/>
    <w:rsid w:val="00365410"/>
    <w:rsid w:val="003740A9"/>
    <w:rsid w:val="003769D0"/>
    <w:rsid w:val="00380662"/>
    <w:rsid w:val="00385300"/>
    <w:rsid w:val="0039246A"/>
    <w:rsid w:val="003936C1"/>
    <w:rsid w:val="00393D42"/>
    <w:rsid w:val="00393DED"/>
    <w:rsid w:val="00394F53"/>
    <w:rsid w:val="003A6C57"/>
    <w:rsid w:val="003A738E"/>
    <w:rsid w:val="003B537F"/>
    <w:rsid w:val="003C29DC"/>
    <w:rsid w:val="003C384C"/>
    <w:rsid w:val="003C6267"/>
    <w:rsid w:val="003C78B7"/>
    <w:rsid w:val="003D249B"/>
    <w:rsid w:val="003D58E8"/>
    <w:rsid w:val="003D65CC"/>
    <w:rsid w:val="003E07F8"/>
    <w:rsid w:val="003E0DA2"/>
    <w:rsid w:val="003E1306"/>
    <w:rsid w:val="003E1C20"/>
    <w:rsid w:val="003E3708"/>
    <w:rsid w:val="003E73CD"/>
    <w:rsid w:val="003E77DD"/>
    <w:rsid w:val="003F0C42"/>
    <w:rsid w:val="00406C90"/>
    <w:rsid w:val="004079A2"/>
    <w:rsid w:val="00410C8A"/>
    <w:rsid w:val="00413A7D"/>
    <w:rsid w:val="00415BDB"/>
    <w:rsid w:val="00420638"/>
    <w:rsid w:val="004243C3"/>
    <w:rsid w:val="004260F5"/>
    <w:rsid w:val="00431522"/>
    <w:rsid w:val="004327C0"/>
    <w:rsid w:val="00432E96"/>
    <w:rsid w:val="00433688"/>
    <w:rsid w:val="00435F7F"/>
    <w:rsid w:val="00436E49"/>
    <w:rsid w:val="00441FF7"/>
    <w:rsid w:val="004447B1"/>
    <w:rsid w:val="00445301"/>
    <w:rsid w:val="00445CF2"/>
    <w:rsid w:val="00445EBA"/>
    <w:rsid w:val="00446FE3"/>
    <w:rsid w:val="00450642"/>
    <w:rsid w:val="004539AB"/>
    <w:rsid w:val="00455F6B"/>
    <w:rsid w:val="0045778D"/>
    <w:rsid w:val="00461374"/>
    <w:rsid w:val="00462132"/>
    <w:rsid w:val="004718C3"/>
    <w:rsid w:val="00471FD6"/>
    <w:rsid w:val="00473755"/>
    <w:rsid w:val="00474F73"/>
    <w:rsid w:val="004760FB"/>
    <w:rsid w:val="004770C7"/>
    <w:rsid w:val="004773A4"/>
    <w:rsid w:val="00480350"/>
    <w:rsid w:val="00485BF9"/>
    <w:rsid w:val="004876DB"/>
    <w:rsid w:val="004877EE"/>
    <w:rsid w:val="004900FA"/>
    <w:rsid w:val="00490DE2"/>
    <w:rsid w:val="004B1B5B"/>
    <w:rsid w:val="004B42BA"/>
    <w:rsid w:val="004B7104"/>
    <w:rsid w:val="004B7F8A"/>
    <w:rsid w:val="004C20FD"/>
    <w:rsid w:val="004C2D2D"/>
    <w:rsid w:val="004C6B38"/>
    <w:rsid w:val="004C778B"/>
    <w:rsid w:val="004D02F7"/>
    <w:rsid w:val="004D4BCA"/>
    <w:rsid w:val="004E0C24"/>
    <w:rsid w:val="004E1F9D"/>
    <w:rsid w:val="004E24B8"/>
    <w:rsid w:val="004E4487"/>
    <w:rsid w:val="004E7E3B"/>
    <w:rsid w:val="004E7F02"/>
    <w:rsid w:val="004F3FD1"/>
    <w:rsid w:val="004F41FA"/>
    <w:rsid w:val="004F45B5"/>
    <w:rsid w:val="005003F9"/>
    <w:rsid w:val="005053D8"/>
    <w:rsid w:val="0051348B"/>
    <w:rsid w:val="00514BAB"/>
    <w:rsid w:val="005151D1"/>
    <w:rsid w:val="00516CAA"/>
    <w:rsid w:val="005178EF"/>
    <w:rsid w:val="00520D5A"/>
    <w:rsid w:val="005247ED"/>
    <w:rsid w:val="00524A71"/>
    <w:rsid w:val="00524B00"/>
    <w:rsid w:val="00527147"/>
    <w:rsid w:val="00534F5B"/>
    <w:rsid w:val="00543293"/>
    <w:rsid w:val="005440C5"/>
    <w:rsid w:val="005511E6"/>
    <w:rsid w:val="00552786"/>
    <w:rsid w:val="0055387B"/>
    <w:rsid w:val="00553BA0"/>
    <w:rsid w:val="00557845"/>
    <w:rsid w:val="00560E4E"/>
    <w:rsid w:val="00561156"/>
    <w:rsid w:val="00561C47"/>
    <w:rsid w:val="00565D44"/>
    <w:rsid w:val="00567E44"/>
    <w:rsid w:val="00570EA8"/>
    <w:rsid w:val="00572304"/>
    <w:rsid w:val="00573E65"/>
    <w:rsid w:val="00575EDF"/>
    <w:rsid w:val="00577814"/>
    <w:rsid w:val="005815D4"/>
    <w:rsid w:val="00581B0B"/>
    <w:rsid w:val="00584AF7"/>
    <w:rsid w:val="00586869"/>
    <w:rsid w:val="00586C7D"/>
    <w:rsid w:val="005873C6"/>
    <w:rsid w:val="00591A5F"/>
    <w:rsid w:val="00591EEA"/>
    <w:rsid w:val="005947CE"/>
    <w:rsid w:val="00594B2E"/>
    <w:rsid w:val="0059529A"/>
    <w:rsid w:val="00597440"/>
    <w:rsid w:val="005A1D60"/>
    <w:rsid w:val="005A683D"/>
    <w:rsid w:val="005B5E9B"/>
    <w:rsid w:val="005B7E5A"/>
    <w:rsid w:val="005C5599"/>
    <w:rsid w:val="005D1C6A"/>
    <w:rsid w:val="005D5502"/>
    <w:rsid w:val="005D5D9B"/>
    <w:rsid w:val="005D6ECA"/>
    <w:rsid w:val="005E10B7"/>
    <w:rsid w:val="005E1CE7"/>
    <w:rsid w:val="005E63DE"/>
    <w:rsid w:val="005F3087"/>
    <w:rsid w:val="005F4F42"/>
    <w:rsid w:val="005F61AA"/>
    <w:rsid w:val="00601C73"/>
    <w:rsid w:val="0060536D"/>
    <w:rsid w:val="00606E49"/>
    <w:rsid w:val="006070A3"/>
    <w:rsid w:val="00611C04"/>
    <w:rsid w:val="00612178"/>
    <w:rsid w:val="0061352F"/>
    <w:rsid w:val="00617686"/>
    <w:rsid w:val="006177F5"/>
    <w:rsid w:val="0062298B"/>
    <w:rsid w:val="00625D5C"/>
    <w:rsid w:val="00626AE5"/>
    <w:rsid w:val="00631DB3"/>
    <w:rsid w:val="0063296F"/>
    <w:rsid w:val="00632E76"/>
    <w:rsid w:val="006339D2"/>
    <w:rsid w:val="00636E5A"/>
    <w:rsid w:val="00642790"/>
    <w:rsid w:val="006449C8"/>
    <w:rsid w:val="00644E0F"/>
    <w:rsid w:val="00650716"/>
    <w:rsid w:val="006512FC"/>
    <w:rsid w:val="00651EDB"/>
    <w:rsid w:val="006560A0"/>
    <w:rsid w:val="00660BC1"/>
    <w:rsid w:val="00666A70"/>
    <w:rsid w:val="00666B53"/>
    <w:rsid w:val="006716EA"/>
    <w:rsid w:val="006717D7"/>
    <w:rsid w:val="0067191B"/>
    <w:rsid w:val="00674310"/>
    <w:rsid w:val="00683790"/>
    <w:rsid w:val="0068661D"/>
    <w:rsid w:val="00691283"/>
    <w:rsid w:val="00691471"/>
    <w:rsid w:val="0069294A"/>
    <w:rsid w:val="0069375C"/>
    <w:rsid w:val="00694180"/>
    <w:rsid w:val="006949BC"/>
    <w:rsid w:val="00696ED4"/>
    <w:rsid w:val="006A15FE"/>
    <w:rsid w:val="006A3FF0"/>
    <w:rsid w:val="006B02B1"/>
    <w:rsid w:val="006B2E8C"/>
    <w:rsid w:val="006B3CCD"/>
    <w:rsid w:val="006B6220"/>
    <w:rsid w:val="006B6812"/>
    <w:rsid w:val="006B6D15"/>
    <w:rsid w:val="006B752C"/>
    <w:rsid w:val="006C142C"/>
    <w:rsid w:val="006C168C"/>
    <w:rsid w:val="006C297F"/>
    <w:rsid w:val="006D14E5"/>
    <w:rsid w:val="006D438D"/>
    <w:rsid w:val="006D4BB1"/>
    <w:rsid w:val="006D6C9D"/>
    <w:rsid w:val="006D7AE3"/>
    <w:rsid w:val="006E22E5"/>
    <w:rsid w:val="006E4596"/>
    <w:rsid w:val="006F5F2E"/>
    <w:rsid w:val="00700654"/>
    <w:rsid w:val="00701669"/>
    <w:rsid w:val="007020D0"/>
    <w:rsid w:val="0071100F"/>
    <w:rsid w:val="00711C39"/>
    <w:rsid w:val="00720E0F"/>
    <w:rsid w:val="00722B7A"/>
    <w:rsid w:val="00724A7F"/>
    <w:rsid w:val="00725131"/>
    <w:rsid w:val="00730FDC"/>
    <w:rsid w:val="0073179C"/>
    <w:rsid w:val="00731BC0"/>
    <w:rsid w:val="0073533D"/>
    <w:rsid w:val="00735897"/>
    <w:rsid w:val="00741948"/>
    <w:rsid w:val="00741C06"/>
    <w:rsid w:val="00744F26"/>
    <w:rsid w:val="00745D66"/>
    <w:rsid w:val="007518B1"/>
    <w:rsid w:val="00751A13"/>
    <w:rsid w:val="007524C1"/>
    <w:rsid w:val="00760A4B"/>
    <w:rsid w:val="007618AF"/>
    <w:rsid w:val="007619EB"/>
    <w:rsid w:val="007643E1"/>
    <w:rsid w:val="0077109D"/>
    <w:rsid w:val="00771374"/>
    <w:rsid w:val="00774CA6"/>
    <w:rsid w:val="00782975"/>
    <w:rsid w:val="00782A4B"/>
    <w:rsid w:val="00782D8D"/>
    <w:rsid w:val="0078773F"/>
    <w:rsid w:val="007902D6"/>
    <w:rsid w:val="007919AA"/>
    <w:rsid w:val="00791F3A"/>
    <w:rsid w:val="0079248D"/>
    <w:rsid w:val="00792850"/>
    <w:rsid w:val="007A0B32"/>
    <w:rsid w:val="007A4332"/>
    <w:rsid w:val="007A484A"/>
    <w:rsid w:val="007A4F37"/>
    <w:rsid w:val="007A4FD5"/>
    <w:rsid w:val="007A62FA"/>
    <w:rsid w:val="007A66E7"/>
    <w:rsid w:val="007A6C3B"/>
    <w:rsid w:val="007B1BFA"/>
    <w:rsid w:val="007B527C"/>
    <w:rsid w:val="007C62F3"/>
    <w:rsid w:val="007D0122"/>
    <w:rsid w:val="007D12F8"/>
    <w:rsid w:val="007D1320"/>
    <w:rsid w:val="007D2C7B"/>
    <w:rsid w:val="007D4FA5"/>
    <w:rsid w:val="007E2D6B"/>
    <w:rsid w:val="007E3D88"/>
    <w:rsid w:val="007E5122"/>
    <w:rsid w:val="007E530D"/>
    <w:rsid w:val="007E5E01"/>
    <w:rsid w:val="007E7649"/>
    <w:rsid w:val="007F2CB1"/>
    <w:rsid w:val="007F39A5"/>
    <w:rsid w:val="007F66D1"/>
    <w:rsid w:val="007F68E7"/>
    <w:rsid w:val="008010B3"/>
    <w:rsid w:val="0080258B"/>
    <w:rsid w:val="00804D7C"/>
    <w:rsid w:val="00813D74"/>
    <w:rsid w:val="00814D91"/>
    <w:rsid w:val="00816147"/>
    <w:rsid w:val="0082013A"/>
    <w:rsid w:val="0082128D"/>
    <w:rsid w:val="008212E4"/>
    <w:rsid w:val="0082164D"/>
    <w:rsid w:val="00821C05"/>
    <w:rsid w:val="00821E20"/>
    <w:rsid w:val="00824E96"/>
    <w:rsid w:val="00825F50"/>
    <w:rsid w:val="00826C9B"/>
    <w:rsid w:val="00827C5A"/>
    <w:rsid w:val="00832C9F"/>
    <w:rsid w:val="00834900"/>
    <w:rsid w:val="00836930"/>
    <w:rsid w:val="008375C0"/>
    <w:rsid w:val="008379DD"/>
    <w:rsid w:val="00841757"/>
    <w:rsid w:val="008428F8"/>
    <w:rsid w:val="008439DA"/>
    <w:rsid w:val="0084467C"/>
    <w:rsid w:val="008557E3"/>
    <w:rsid w:val="00861371"/>
    <w:rsid w:val="008613AA"/>
    <w:rsid w:val="00862082"/>
    <w:rsid w:val="00863667"/>
    <w:rsid w:val="00864397"/>
    <w:rsid w:val="00865DE8"/>
    <w:rsid w:val="00866181"/>
    <w:rsid w:val="00866CCF"/>
    <w:rsid w:val="00872286"/>
    <w:rsid w:val="008741DB"/>
    <w:rsid w:val="00874DE9"/>
    <w:rsid w:val="00875B24"/>
    <w:rsid w:val="0088050F"/>
    <w:rsid w:val="00880893"/>
    <w:rsid w:val="00885235"/>
    <w:rsid w:val="008860C4"/>
    <w:rsid w:val="0088752D"/>
    <w:rsid w:val="008878E4"/>
    <w:rsid w:val="00890016"/>
    <w:rsid w:val="008941AA"/>
    <w:rsid w:val="00894458"/>
    <w:rsid w:val="00896BB8"/>
    <w:rsid w:val="008A1E75"/>
    <w:rsid w:val="008A45A8"/>
    <w:rsid w:val="008B406C"/>
    <w:rsid w:val="008C419A"/>
    <w:rsid w:val="008C5875"/>
    <w:rsid w:val="008C75DB"/>
    <w:rsid w:val="008D0D6A"/>
    <w:rsid w:val="008D21A7"/>
    <w:rsid w:val="008D39E5"/>
    <w:rsid w:val="008D6C73"/>
    <w:rsid w:val="008E586D"/>
    <w:rsid w:val="008F004F"/>
    <w:rsid w:val="008F3C6D"/>
    <w:rsid w:val="009000A1"/>
    <w:rsid w:val="00904294"/>
    <w:rsid w:val="00904C99"/>
    <w:rsid w:val="00906E43"/>
    <w:rsid w:val="00907F42"/>
    <w:rsid w:val="00913A56"/>
    <w:rsid w:val="009151B9"/>
    <w:rsid w:val="00915D63"/>
    <w:rsid w:val="00917A12"/>
    <w:rsid w:val="00920645"/>
    <w:rsid w:val="00920A70"/>
    <w:rsid w:val="0092379A"/>
    <w:rsid w:val="0092439A"/>
    <w:rsid w:val="00924CCE"/>
    <w:rsid w:val="009253B5"/>
    <w:rsid w:val="00931AD9"/>
    <w:rsid w:val="00933E3C"/>
    <w:rsid w:val="009344B7"/>
    <w:rsid w:val="00934E74"/>
    <w:rsid w:val="0093794D"/>
    <w:rsid w:val="00937FE6"/>
    <w:rsid w:val="00941766"/>
    <w:rsid w:val="00942307"/>
    <w:rsid w:val="0094313F"/>
    <w:rsid w:val="00943181"/>
    <w:rsid w:val="0094376E"/>
    <w:rsid w:val="0094581F"/>
    <w:rsid w:val="00945888"/>
    <w:rsid w:val="009504A3"/>
    <w:rsid w:val="00952A25"/>
    <w:rsid w:val="0096020B"/>
    <w:rsid w:val="009712B0"/>
    <w:rsid w:val="0097146C"/>
    <w:rsid w:val="00975217"/>
    <w:rsid w:val="00976540"/>
    <w:rsid w:val="00984DD9"/>
    <w:rsid w:val="009853D1"/>
    <w:rsid w:val="00985BA6"/>
    <w:rsid w:val="00990983"/>
    <w:rsid w:val="00991C68"/>
    <w:rsid w:val="009A32D8"/>
    <w:rsid w:val="009A4F36"/>
    <w:rsid w:val="009B1352"/>
    <w:rsid w:val="009B1E1E"/>
    <w:rsid w:val="009B7629"/>
    <w:rsid w:val="009C0729"/>
    <w:rsid w:val="009C2923"/>
    <w:rsid w:val="009C3F5E"/>
    <w:rsid w:val="009C54A3"/>
    <w:rsid w:val="009D31BF"/>
    <w:rsid w:val="009D3297"/>
    <w:rsid w:val="009D71FB"/>
    <w:rsid w:val="009E027B"/>
    <w:rsid w:val="009E0E8F"/>
    <w:rsid w:val="009E1A8F"/>
    <w:rsid w:val="009E6E7C"/>
    <w:rsid w:val="009F033E"/>
    <w:rsid w:val="009F058A"/>
    <w:rsid w:val="009F1683"/>
    <w:rsid w:val="009F2433"/>
    <w:rsid w:val="009F34AD"/>
    <w:rsid w:val="009F42D3"/>
    <w:rsid w:val="009F4372"/>
    <w:rsid w:val="009F6A36"/>
    <w:rsid w:val="00A05A33"/>
    <w:rsid w:val="00A06753"/>
    <w:rsid w:val="00A0751F"/>
    <w:rsid w:val="00A13623"/>
    <w:rsid w:val="00A1447D"/>
    <w:rsid w:val="00A16772"/>
    <w:rsid w:val="00A2043A"/>
    <w:rsid w:val="00A231A6"/>
    <w:rsid w:val="00A235DB"/>
    <w:rsid w:val="00A255B9"/>
    <w:rsid w:val="00A303B1"/>
    <w:rsid w:val="00A317EF"/>
    <w:rsid w:val="00A35ACF"/>
    <w:rsid w:val="00A35AD4"/>
    <w:rsid w:val="00A456C7"/>
    <w:rsid w:val="00A46079"/>
    <w:rsid w:val="00A465E2"/>
    <w:rsid w:val="00A50288"/>
    <w:rsid w:val="00A52A8F"/>
    <w:rsid w:val="00A54BB7"/>
    <w:rsid w:val="00A562BF"/>
    <w:rsid w:val="00A600F7"/>
    <w:rsid w:val="00A60FBE"/>
    <w:rsid w:val="00A62A73"/>
    <w:rsid w:val="00A8749D"/>
    <w:rsid w:val="00A91D29"/>
    <w:rsid w:val="00A91D9A"/>
    <w:rsid w:val="00A9633B"/>
    <w:rsid w:val="00A974AC"/>
    <w:rsid w:val="00AA218B"/>
    <w:rsid w:val="00AA41ED"/>
    <w:rsid w:val="00AA613F"/>
    <w:rsid w:val="00AA66DC"/>
    <w:rsid w:val="00AA70EA"/>
    <w:rsid w:val="00AB4230"/>
    <w:rsid w:val="00AB64B5"/>
    <w:rsid w:val="00AB6D75"/>
    <w:rsid w:val="00AC082E"/>
    <w:rsid w:val="00AC133B"/>
    <w:rsid w:val="00AC1747"/>
    <w:rsid w:val="00AC322C"/>
    <w:rsid w:val="00AC4E9B"/>
    <w:rsid w:val="00AC7CB4"/>
    <w:rsid w:val="00AD036C"/>
    <w:rsid w:val="00AD256C"/>
    <w:rsid w:val="00AD6E3F"/>
    <w:rsid w:val="00AE0FE3"/>
    <w:rsid w:val="00AE1794"/>
    <w:rsid w:val="00AE29F8"/>
    <w:rsid w:val="00AE6D62"/>
    <w:rsid w:val="00AF0321"/>
    <w:rsid w:val="00AF5C50"/>
    <w:rsid w:val="00B00A98"/>
    <w:rsid w:val="00B02389"/>
    <w:rsid w:val="00B04533"/>
    <w:rsid w:val="00B07833"/>
    <w:rsid w:val="00B10F33"/>
    <w:rsid w:val="00B113C2"/>
    <w:rsid w:val="00B21BA7"/>
    <w:rsid w:val="00B2573F"/>
    <w:rsid w:val="00B257B6"/>
    <w:rsid w:val="00B31A4F"/>
    <w:rsid w:val="00B34BFA"/>
    <w:rsid w:val="00B34FB0"/>
    <w:rsid w:val="00B36CC7"/>
    <w:rsid w:val="00B37951"/>
    <w:rsid w:val="00B45FE8"/>
    <w:rsid w:val="00B515FA"/>
    <w:rsid w:val="00B52C36"/>
    <w:rsid w:val="00B54259"/>
    <w:rsid w:val="00B629C4"/>
    <w:rsid w:val="00B62F04"/>
    <w:rsid w:val="00B64528"/>
    <w:rsid w:val="00B648C8"/>
    <w:rsid w:val="00B71244"/>
    <w:rsid w:val="00B727F6"/>
    <w:rsid w:val="00B7661D"/>
    <w:rsid w:val="00B810E1"/>
    <w:rsid w:val="00B815CD"/>
    <w:rsid w:val="00B8319D"/>
    <w:rsid w:val="00B83EC1"/>
    <w:rsid w:val="00B84E00"/>
    <w:rsid w:val="00BA02C9"/>
    <w:rsid w:val="00BA0363"/>
    <w:rsid w:val="00BA26A5"/>
    <w:rsid w:val="00BB15EB"/>
    <w:rsid w:val="00BB4536"/>
    <w:rsid w:val="00BC22DE"/>
    <w:rsid w:val="00BC59F6"/>
    <w:rsid w:val="00BC644B"/>
    <w:rsid w:val="00BC7CEE"/>
    <w:rsid w:val="00BD0A93"/>
    <w:rsid w:val="00BD1762"/>
    <w:rsid w:val="00BD55D1"/>
    <w:rsid w:val="00BD65AB"/>
    <w:rsid w:val="00BD66E2"/>
    <w:rsid w:val="00BD7295"/>
    <w:rsid w:val="00BE097C"/>
    <w:rsid w:val="00BE2C85"/>
    <w:rsid w:val="00BE3E41"/>
    <w:rsid w:val="00BF237C"/>
    <w:rsid w:val="00BF3FAB"/>
    <w:rsid w:val="00BF5133"/>
    <w:rsid w:val="00C0143C"/>
    <w:rsid w:val="00C0146F"/>
    <w:rsid w:val="00C04648"/>
    <w:rsid w:val="00C10002"/>
    <w:rsid w:val="00C1031B"/>
    <w:rsid w:val="00C121AF"/>
    <w:rsid w:val="00C1352A"/>
    <w:rsid w:val="00C13AE5"/>
    <w:rsid w:val="00C1595A"/>
    <w:rsid w:val="00C23EE3"/>
    <w:rsid w:val="00C27601"/>
    <w:rsid w:val="00C32808"/>
    <w:rsid w:val="00C35F23"/>
    <w:rsid w:val="00C376A8"/>
    <w:rsid w:val="00C40C8B"/>
    <w:rsid w:val="00C42781"/>
    <w:rsid w:val="00C4355D"/>
    <w:rsid w:val="00C452C6"/>
    <w:rsid w:val="00C46A38"/>
    <w:rsid w:val="00C46D26"/>
    <w:rsid w:val="00C56F61"/>
    <w:rsid w:val="00C62D2D"/>
    <w:rsid w:val="00C637D9"/>
    <w:rsid w:val="00C63E25"/>
    <w:rsid w:val="00C665BA"/>
    <w:rsid w:val="00C7179C"/>
    <w:rsid w:val="00C7278D"/>
    <w:rsid w:val="00C75001"/>
    <w:rsid w:val="00C764E6"/>
    <w:rsid w:val="00C92D01"/>
    <w:rsid w:val="00C93A2C"/>
    <w:rsid w:val="00C952A0"/>
    <w:rsid w:val="00CA119E"/>
    <w:rsid w:val="00CA4693"/>
    <w:rsid w:val="00CA5A9D"/>
    <w:rsid w:val="00CA6E2D"/>
    <w:rsid w:val="00CA761F"/>
    <w:rsid w:val="00CA7A0B"/>
    <w:rsid w:val="00CA7B69"/>
    <w:rsid w:val="00CB180A"/>
    <w:rsid w:val="00CB7B3E"/>
    <w:rsid w:val="00CC3200"/>
    <w:rsid w:val="00CC7969"/>
    <w:rsid w:val="00CD6788"/>
    <w:rsid w:val="00CE13F8"/>
    <w:rsid w:val="00CE2CA6"/>
    <w:rsid w:val="00CE69DC"/>
    <w:rsid w:val="00CF0228"/>
    <w:rsid w:val="00CF10D0"/>
    <w:rsid w:val="00CF1A0F"/>
    <w:rsid w:val="00CF7D98"/>
    <w:rsid w:val="00D004F5"/>
    <w:rsid w:val="00D02E12"/>
    <w:rsid w:val="00D04168"/>
    <w:rsid w:val="00D05536"/>
    <w:rsid w:val="00D067BE"/>
    <w:rsid w:val="00D147EB"/>
    <w:rsid w:val="00D160DB"/>
    <w:rsid w:val="00D23A04"/>
    <w:rsid w:val="00D24B72"/>
    <w:rsid w:val="00D27790"/>
    <w:rsid w:val="00D318A3"/>
    <w:rsid w:val="00D337EA"/>
    <w:rsid w:val="00D3681C"/>
    <w:rsid w:val="00D370BB"/>
    <w:rsid w:val="00D37111"/>
    <w:rsid w:val="00D375D6"/>
    <w:rsid w:val="00D43110"/>
    <w:rsid w:val="00D55E7E"/>
    <w:rsid w:val="00D57046"/>
    <w:rsid w:val="00D57180"/>
    <w:rsid w:val="00D64AD9"/>
    <w:rsid w:val="00D661CC"/>
    <w:rsid w:val="00D66E1F"/>
    <w:rsid w:val="00D737B0"/>
    <w:rsid w:val="00D74DE6"/>
    <w:rsid w:val="00D75ACA"/>
    <w:rsid w:val="00D75B5E"/>
    <w:rsid w:val="00D77B02"/>
    <w:rsid w:val="00D82237"/>
    <w:rsid w:val="00D836E4"/>
    <w:rsid w:val="00D85288"/>
    <w:rsid w:val="00D8764B"/>
    <w:rsid w:val="00D91B46"/>
    <w:rsid w:val="00D92239"/>
    <w:rsid w:val="00D93081"/>
    <w:rsid w:val="00D97BC6"/>
    <w:rsid w:val="00DA16B3"/>
    <w:rsid w:val="00DA3B87"/>
    <w:rsid w:val="00DA454A"/>
    <w:rsid w:val="00DA4BC2"/>
    <w:rsid w:val="00DA53A1"/>
    <w:rsid w:val="00DA63DB"/>
    <w:rsid w:val="00DA79BA"/>
    <w:rsid w:val="00DB2D5A"/>
    <w:rsid w:val="00DB32F4"/>
    <w:rsid w:val="00DB5E10"/>
    <w:rsid w:val="00DC0A03"/>
    <w:rsid w:val="00DC105E"/>
    <w:rsid w:val="00DC10D2"/>
    <w:rsid w:val="00DC32FD"/>
    <w:rsid w:val="00DC6626"/>
    <w:rsid w:val="00DC755A"/>
    <w:rsid w:val="00DD22A8"/>
    <w:rsid w:val="00DD357B"/>
    <w:rsid w:val="00DD632C"/>
    <w:rsid w:val="00DE1BFC"/>
    <w:rsid w:val="00DE639A"/>
    <w:rsid w:val="00DF32F3"/>
    <w:rsid w:val="00DF3E6F"/>
    <w:rsid w:val="00DF56D3"/>
    <w:rsid w:val="00DF6A87"/>
    <w:rsid w:val="00DF74D7"/>
    <w:rsid w:val="00E031D2"/>
    <w:rsid w:val="00E11094"/>
    <w:rsid w:val="00E14A6F"/>
    <w:rsid w:val="00E151FE"/>
    <w:rsid w:val="00E15FE8"/>
    <w:rsid w:val="00E21410"/>
    <w:rsid w:val="00E23EAC"/>
    <w:rsid w:val="00E2480C"/>
    <w:rsid w:val="00E332B9"/>
    <w:rsid w:val="00E34B8D"/>
    <w:rsid w:val="00E351EF"/>
    <w:rsid w:val="00E36DC6"/>
    <w:rsid w:val="00E36E81"/>
    <w:rsid w:val="00E37E7B"/>
    <w:rsid w:val="00E408FD"/>
    <w:rsid w:val="00E40AAF"/>
    <w:rsid w:val="00E569AF"/>
    <w:rsid w:val="00E5770E"/>
    <w:rsid w:val="00E57F5B"/>
    <w:rsid w:val="00E63A78"/>
    <w:rsid w:val="00E6582C"/>
    <w:rsid w:val="00E6591D"/>
    <w:rsid w:val="00E6593F"/>
    <w:rsid w:val="00E67A16"/>
    <w:rsid w:val="00E703DE"/>
    <w:rsid w:val="00E72A8D"/>
    <w:rsid w:val="00E75D58"/>
    <w:rsid w:val="00E77453"/>
    <w:rsid w:val="00E8040F"/>
    <w:rsid w:val="00E8076A"/>
    <w:rsid w:val="00E91EA6"/>
    <w:rsid w:val="00E92F4C"/>
    <w:rsid w:val="00E943E2"/>
    <w:rsid w:val="00E94C13"/>
    <w:rsid w:val="00E95F5E"/>
    <w:rsid w:val="00E96827"/>
    <w:rsid w:val="00EA144D"/>
    <w:rsid w:val="00EA2240"/>
    <w:rsid w:val="00EA2E36"/>
    <w:rsid w:val="00EA3074"/>
    <w:rsid w:val="00EA5FFF"/>
    <w:rsid w:val="00EB320C"/>
    <w:rsid w:val="00EC1683"/>
    <w:rsid w:val="00EC7E09"/>
    <w:rsid w:val="00ED0F48"/>
    <w:rsid w:val="00ED1738"/>
    <w:rsid w:val="00ED1E12"/>
    <w:rsid w:val="00ED2142"/>
    <w:rsid w:val="00ED2AA6"/>
    <w:rsid w:val="00ED4E72"/>
    <w:rsid w:val="00ED6807"/>
    <w:rsid w:val="00ED768C"/>
    <w:rsid w:val="00EE32FD"/>
    <w:rsid w:val="00EE5AA6"/>
    <w:rsid w:val="00EE6F15"/>
    <w:rsid w:val="00EE7F23"/>
    <w:rsid w:val="00EF14BA"/>
    <w:rsid w:val="00EF718B"/>
    <w:rsid w:val="00EF7900"/>
    <w:rsid w:val="00F020ED"/>
    <w:rsid w:val="00F02D0C"/>
    <w:rsid w:val="00F03F32"/>
    <w:rsid w:val="00F05CA9"/>
    <w:rsid w:val="00F111FD"/>
    <w:rsid w:val="00F16CA4"/>
    <w:rsid w:val="00F22519"/>
    <w:rsid w:val="00F22E92"/>
    <w:rsid w:val="00F30587"/>
    <w:rsid w:val="00F3182A"/>
    <w:rsid w:val="00F321CB"/>
    <w:rsid w:val="00F3397C"/>
    <w:rsid w:val="00F40504"/>
    <w:rsid w:val="00F4391C"/>
    <w:rsid w:val="00F43F09"/>
    <w:rsid w:val="00F50282"/>
    <w:rsid w:val="00F559D9"/>
    <w:rsid w:val="00F605F2"/>
    <w:rsid w:val="00F61FFD"/>
    <w:rsid w:val="00F64698"/>
    <w:rsid w:val="00F67505"/>
    <w:rsid w:val="00F72F2A"/>
    <w:rsid w:val="00F80A6F"/>
    <w:rsid w:val="00F82546"/>
    <w:rsid w:val="00F853BF"/>
    <w:rsid w:val="00F90C78"/>
    <w:rsid w:val="00F93D5B"/>
    <w:rsid w:val="00FA2DA8"/>
    <w:rsid w:val="00FA3AEB"/>
    <w:rsid w:val="00FA462A"/>
    <w:rsid w:val="00FA5928"/>
    <w:rsid w:val="00FA5E7A"/>
    <w:rsid w:val="00FA7E19"/>
    <w:rsid w:val="00FB26B7"/>
    <w:rsid w:val="00FB2E23"/>
    <w:rsid w:val="00FB32CB"/>
    <w:rsid w:val="00FB4778"/>
    <w:rsid w:val="00FC086B"/>
    <w:rsid w:val="00FC324D"/>
    <w:rsid w:val="00FC3D37"/>
    <w:rsid w:val="00FC5FF0"/>
    <w:rsid w:val="00FD34FC"/>
    <w:rsid w:val="00FD4BCE"/>
    <w:rsid w:val="00FE0B19"/>
    <w:rsid w:val="00FE1201"/>
    <w:rsid w:val="00FE4612"/>
    <w:rsid w:val="00FF0013"/>
    <w:rsid w:val="00FF16C0"/>
    <w:rsid w:val="00FF34B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6D76"/>
  <w15:chartTrackingRefBased/>
  <w15:docId w15:val="{FBE1A173-C2FD-C844-858A-6470EE183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29F8"/>
    <w:pPr>
      <w:spacing w:before="100" w:beforeAutospacing="1" w:after="100" w:afterAutospacing="1"/>
    </w:pPr>
    <w:rPr>
      <w:rFonts w:ascii="Times New Roman" w:eastAsia="Times New Roman" w:hAnsi="Times New Roman" w:cs="Times New Roman"/>
    </w:rPr>
  </w:style>
  <w:style w:type="paragraph" w:customStyle="1" w:styleId="chapter-para">
    <w:name w:val="chapter-para"/>
    <w:basedOn w:val="Normal"/>
    <w:rsid w:val="00B10F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A562BF"/>
    <w:rPr>
      <w:sz w:val="16"/>
      <w:szCs w:val="16"/>
    </w:rPr>
  </w:style>
  <w:style w:type="paragraph" w:styleId="CommentText">
    <w:name w:val="annotation text"/>
    <w:basedOn w:val="Normal"/>
    <w:link w:val="CommentTextChar"/>
    <w:uiPriority w:val="99"/>
    <w:semiHidden/>
    <w:unhideWhenUsed/>
    <w:rsid w:val="00A562BF"/>
    <w:rPr>
      <w:sz w:val="20"/>
      <w:szCs w:val="20"/>
    </w:rPr>
  </w:style>
  <w:style w:type="character" w:customStyle="1" w:styleId="CommentTextChar">
    <w:name w:val="Comment Text Char"/>
    <w:basedOn w:val="DefaultParagraphFont"/>
    <w:link w:val="CommentText"/>
    <w:uiPriority w:val="99"/>
    <w:semiHidden/>
    <w:rsid w:val="00A562BF"/>
    <w:rPr>
      <w:sz w:val="20"/>
      <w:szCs w:val="20"/>
    </w:rPr>
  </w:style>
  <w:style w:type="paragraph" w:styleId="CommentSubject">
    <w:name w:val="annotation subject"/>
    <w:basedOn w:val="CommentText"/>
    <w:next w:val="CommentText"/>
    <w:link w:val="CommentSubjectChar"/>
    <w:uiPriority w:val="99"/>
    <w:semiHidden/>
    <w:unhideWhenUsed/>
    <w:rsid w:val="00A562BF"/>
    <w:rPr>
      <w:b/>
      <w:bCs/>
    </w:rPr>
  </w:style>
  <w:style w:type="character" w:customStyle="1" w:styleId="CommentSubjectChar">
    <w:name w:val="Comment Subject Char"/>
    <w:basedOn w:val="CommentTextChar"/>
    <w:link w:val="CommentSubject"/>
    <w:uiPriority w:val="99"/>
    <w:semiHidden/>
    <w:rsid w:val="00A562BF"/>
    <w:rPr>
      <w:b/>
      <w:bCs/>
      <w:sz w:val="20"/>
      <w:szCs w:val="20"/>
    </w:rPr>
  </w:style>
  <w:style w:type="character" w:styleId="PlaceholderText">
    <w:name w:val="Placeholder Text"/>
    <w:basedOn w:val="DefaultParagraphFont"/>
    <w:uiPriority w:val="99"/>
    <w:semiHidden/>
    <w:rsid w:val="00BE2C85"/>
    <w:rPr>
      <w:color w:val="808080"/>
    </w:rPr>
  </w:style>
  <w:style w:type="paragraph" w:styleId="Bibliography">
    <w:name w:val="Bibliography"/>
    <w:basedOn w:val="Normal"/>
    <w:next w:val="Normal"/>
    <w:uiPriority w:val="37"/>
    <w:unhideWhenUsed/>
    <w:rsid w:val="00D43110"/>
    <w:pPr>
      <w:tabs>
        <w:tab w:val="left" w:pos="380"/>
      </w:tabs>
      <w:spacing w:after="240"/>
      <w:ind w:left="384" w:hanging="384"/>
    </w:pPr>
  </w:style>
  <w:style w:type="table" w:styleId="GridTable1Light">
    <w:name w:val="Grid Table 1 Light"/>
    <w:basedOn w:val="TableNormal"/>
    <w:uiPriority w:val="46"/>
    <w:rsid w:val="001267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8530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8530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8530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860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60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860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860C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07F42"/>
    <w:pPr>
      <w:tabs>
        <w:tab w:val="center" w:pos="4680"/>
        <w:tab w:val="right" w:pos="9360"/>
      </w:tabs>
    </w:pPr>
  </w:style>
  <w:style w:type="character" w:customStyle="1" w:styleId="HeaderChar">
    <w:name w:val="Header Char"/>
    <w:basedOn w:val="DefaultParagraphFont"/>
    <w:link w:val="Header"/>
    <w:uiPriority w:val="99"/>
    <w:rsid w:val="00907F42"/>
  </w:style>
  <w:style w:type="paragraph" w:styleId="Footer">
    <w:name w:val="footer"/>
    <w:basedOn w:val="Normal"/>
    <w:link w:val="FooterChar"/>
    <w:uiPriority w:val="99"/>
    <w:unhideWhenUsed/>
    <w:rsid w:val="00907F42"/>
    <w:pPr>
      <w:tabs>
        <w:tab w:val="center" w:pos="4680"/>
        <w:tab w:val="right" w:pos="9360"/>
      </w:tabs>
    </w:pPr>
  </w:style>
  <w:style w:type="character" w:customStyle="1" w:styleId="FooterChar">
    <w:name w:val="Footer Char"/>
    <w:basedOn w:val="DefaultParagraphFont"/>
    <w:link w:val="Footer"/>
    <w:uiPriority w:val="99"/>
    <w:rsid w:val="00907F42"/>
  </w:style>
  <w:style w:type="character" w:styleId="PageNumber">
    <w:name w:val="page number"/>
    <w:basedOn w:val="DefaultParagraphFont"/>
    <w:uiPriority w:val="99"/>
    <w:semiHidden/>
    <w:unhideWhenUsed/>
    <w:rsid w:val="00225B9D"/>
  </w:style>
  <w:style w:type="table" w:styleId="GridTable3">
    <w:name w:val="Grid Table 3"/>
    <w:basedOn w:val="TableNormal"/>
    <w:uiPriority w:val="48"/>
    <w:rsid w:val="00D91B4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91B4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2B619A"/>
  </w:style>
  <w:style w:type="character" w:styleId="LineNumber">
    <w:name w:val="line number"/>
    <w:basedOn w:val="DefaultParagraphFont"/>
    <w:uiPriority w:val="99"/>
    <w:semiHidden/>
    <w:unhideWhenUsed/>
    <w:rsid w:val="002B619A"/>
    <w:rPr>
      <w:rFonts w:ascii="Courier" w:hAnsi="Courier"/>
      <w:color w:val="D9D9D9" w:themeColor="background1" w:themeShade="D9"/>
      <w:sz w:val="18"/>
    </w:rPr>
  </w:style>
  <w:style w:type="table" w:styleId="ListTable2-Accent3">
    <w:name w:val="List Table 2 Accent 3"/>
    <w:basedOn w:val="TableNormal"/>
    <w:uiPriority w:val="47"/>
    <w:rsid w:val="003002F4"/>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855170">
      <w:bodyDiv w:val="1"/>
      <w:marLeft w:val="0"/>
      <w:marRight w:val="0"/>
      <w:marTop w:val="0"/>
      <w:marBottom w:val="0"/>
      <w:divBdr>
        <w:top w:val="none" w:sz="0" w:space="0" w:color="auto"/>
        <w:left w:val="none" w:sz="0" w:space="0" w:color="auto"/>
        <w:bottom w:val="none" w:sz="0" w:space="0" w:color="auto"/>
        <w:right w:val="none" w:sz="0" w:space="0" w:color="auto"/>
      </w:divBdr>
    </w:div>
    <w:div w:id="381909693">
      <w:bodyDiv w:val="1"/>
      <w:marLeft w:val="0"/>
      <w:marRight w:val="0"/>
      <w:marTop w:val="0"/>
      <w:marBottom w:val="0"/>
      <w:divBdr>
        <w:top w:val="none" w:sz="0" w:space="0" w:color="auto"/>
        <w:left w:val="none" w:sz="0" w:space="0" w:color="auto"/>
        <w:bottom w:val="none" w:sz="0" w:space="0" w:color="auto"/>
        <w:right w:val="none" w:sz="0" w:space="0" w:color="auto"/>
      </w:divBdr>
    </w:div>
    <w:div w:id="769741009">
      <w:bodyDiv w:val="1"/>
      <w:marLeft w:val="0"/>
      <w:marRight w:val="0"/>
      <w:marTop w:val="0"/>
      <w:marBottom w:val="0"/>
      <w:divBdr>
        <w:top w:val="none" w:sz="0" w:space="0" w:color="auto"/>
        <w:left w:val="none" w:sz="0" w:space="0" w:color="auto"/>
        <w:bottom w:val="none" w:sz="0" w:space="0" w:color="auto"/>
        <w:right w:val="none" w:sz="0" w:space="0" w:color="auto"/>
      </w:divBdr>
    </w:div>
    <w:div w:id="1098214619">
      <w:bodyDiv w:val="1"/>
      <w:marLeft w:val="0"/>
      <w:marRight w:val="0"/>
      <w:marTop w:val="0"/>
      <w:marBottom w:val="0"/>
      <w:divBdr>
        <w:top w:val="none" w:sz="0" w:space="0" w:color="auto"/>
        <w:left w:val="none" w:sz="0" w:space="0" w:color="auto"/>
        <w:bottom w:val="none" w:sz="0" w:space="0" w:color="auto"/>
        <w:right w:val="none" w:sz="0" w:space="0" w:color="auto"/>
      </w:divBdr>
    </w:div>
    <w:div w:id="1225483805">
      <w:bodyDiv w:val="1"/>
      <w:marLeft w:val="0"/>
      <w:marRight w:val="0"/>
      <w:marTop w:val="0"/>
      <w:marBottom w:val="0"/>
      <w:divBdr>
        <w:top w:val="none" w:sz="0" w:space="0" w:color="auto"/>
        <w:left w:val="none" w:sz="0" w:space="0" w:color="auto"/>
        <w:bottom w:val="none" w:sz="0" w:space="0" w:color="auto"/>
        <w:right w:val="none" w:sz="0" w:space="0" w:color="auto"/>
      </w:divBdr>
    </w:div>
    <w:div w:id="1256741112">
      <w:bodyDiv w:val="1"/>
      <w:marLeft w:val="0"/>
      <w:marRight w:val="0"/>
      <w:marTop w:val="0"/>
      <w:marBottom w:val="0"/>
      <w:divBdr>
        <w:top w:val="none" w:sz="0" w:space="0" w:color="auto"/>
        <w:left w:val="none" w:sz="0" w:space="0" w:color="auto"/>
        <w:bottom w:val="none" w:sz="0" w:space="0" w:color="auto"/>
        <w:right w:val="none" w:sz="0" w:space="0" w:color="auto"/>
      </w:divBdr>
    </w:div>
    <w:div w:id="1563056899">
      <w:bodyDiv w:val="1"/>
      <w:marLeft w:val="0"/>
      <w:marRight w:val="0"/>
      <w:marTop w:val="0"/>
      <w:marBottom w:val="0"/>
      <w:divBdr>
        <w:top w:val="none" w:sz="0" w:space="0" w:color="auto"/>
        <w:left w:val="none" w:sz="0" w:space="0" w:color="auto"/>
        <w:bottom w:val="none" w:sz="0" w:space="0" w:color="auto"/>
        <w:right w:val="none" w:sz="0" w:space="0" w:color="auto"/>
      </w:divBdr>
    </w:div>
    <w:div w:id="1680766661">
      <w:bodyDiv w:val="1"/>
      <w:marLeft w:val="0"/>
      <w:marRight w:val="0"/>
      <w:marTop w:val="0"/>
      <w:marBottom w:val="0"/>
      <w:divBdr>
        <w:top w:val="none" w:sz="0" w:space="0" w:color="auto"/>
        <w:left w:val="none" w:sz="0" w:space="0" w:color="auto"/>
        <w:bottom w:val="none" w:sz="0" w:space="0" w:color="auto"/>
        <w:right w:val="none" w:sz="0" w:space="0" w:color="auto"/>
      </w:divBdr>
    </w:div>
    <w:div w:id="1698240197">
      <w:bodyDiv w:val="1"/>
      <w:marLeft w:val="0"/>
      <w:marRight w:val="0"/>
      <w:marTop w:val="0"/>
      <w:marBottom w:val="0"/>
      <w:divBdr>
        <w:top w:val="none" w:sz="0" w:space="0" w:color="auto"/>
        <w:left w:val="none" w:sz="0" w:space="0" w:color="auto"/>
        <w:bottom w:val="none" w:sz="0" w:space="0" w:color="auto"/>
        <w:right w:val="none" w:sz="0" w:space="0" w:color="auto"/>
      </w:divBdr>
      <w:divsChild>
        <w:div w:id="914126237">
          <w:marLeft w:val="0"/>
          <w:marRight w:val="0"/>
          <w:marTop w:val="0"/>
          <w:marBottom w:val="0"/>
          <w:divBdr>
            <w:top w:val="none" w:sz="0" w:space="0" w:color="auto"/>
            <w:left w:val="none" w:sz="0" w:space="0" w:color="auto"/>
            <w:bottom w:val="none" w:sz="0" w:space="0" w:color="auto"/>
            <w:right w:val="none" w:sz="0" w:space="0" w:color="auto"/>
          </w:divBdr>
        </w:div>
        <w:div w:id="820921669">
          <w:marLeft w:val="0"/>
          <w:marRight w:val="0"/>
          <w:marTop w:val="0"/>
          <w:marBottom w:val="0"/>
          <w:divBdr>
            <w:top w:val="none" w:sz="0" w:space="0" w:color="auto"/>
            <w:left w:val="none" w:sz="0" w:space="0" w:color="auto"/>
            <w:bottom w:val="none" w:sz="0" w:space="0" w:color="auto"/>
            <w:right w:val="none" w:sz="0" w:space="0" w:color="auto"/>
          </w:divBdr>
          <w:divsChild>
            <w:div w:id="1062099825">
              <w:marLeft w:val="0"/>
              <w:marRight w:val="0"/>
              <w:marTop w:val="0"/>
              <w:marBottom w:val="0"/>
              <w:divBdr>
                <w:top w:val="none" w:sz="0" w:space="0" w:color="auto"/>
                <w:left w:val="none" w:sz="0" w:space="0" w:color="auto"/>
                <w:bottom w:val="none" w:sz="0" w:space="0" w:color="auto"/>
                <w:right w:val="none" w:sz="0" w:space="0" w:color="auto"/>
              </w:divBdr>
            </w:div>
          </w:divsChild>
        </w:div>
        <w:div w:id="1981879033">
          <w:marLeft w:val="0"/>
          <w:marRight w:val="0"/>
          <w:marTop w:val="0"/>
          <w:marBottom w:val="0"/>
          <w:divBdr>
            <w:top w:val="none" w:sz="0" w:space="0" w:color="auto"/>
            <w:left w:val="none" w:sz="0" w:space="0" w:color="auto"/>
            <w:bottom w:val="none" w:sz="0" w:space="0" w:color="auto"/>
            <w:right w:val="none" w:sz="0" w:space="0" w:color="auto"/>
          </w:divBdr>
          <w:divsChild>
            <w:div w:id="346712184">
              <w:marLeft w:val="0"/>
              <w:marRight w:val="0"/>
              <w:marTop w:val="0"/>
              <w:marBottom w:val="0"/>
              <w:divBdr>
                <w:top w:val="none" w:sz="0" w:space="0" w:color="auto"/>
                <w:left w:val="none" w:sz="0" w:space="0" w:color="auto"/>
                <w:bottom w:val="none" w:sz="0" w:space="0" w:color="auto"/>
                <w:right w:val="none" w:sz="0" w:space="0" w:color="auto"/>
              </w:divBdr>
            </w:div>
          </w:divsChild>
        </w:div>
        <w:div w:id="862478956">
          <w:marLeft w:val="0"/>
          <w:marRight w:val="0"/>
          <w:marTop w:val="0"/>
          <w:marBottom w:val="0"/>
          <w:divBdr>
            <w:top w:val="none" w:sz="0" w:space="0" w:color="auto"/>
            <w:left w:val="none" w:sz="0" w:space="0" w:color="auto"/>
            <w:bottom w:val="none" w:sz="0" w:space="0" w:color="auto"/>
            <w:right w:val="none" w:sz="0" w:space="0" w:color="auto"/>
          </w:divBdr>
          <w:divsChild>
            <w:div w:id="18152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923">
      <w:bodyDiv w:val="1"/>
      <w:marLeft w:val="0"/>
      <w:marRight w:val="0"/>
      <w:marTop w:val="0"/>
      <w:marBottom w:val="0"/>
      <w:divBdr>
        <w:top w:val="none" w:sz="0" w:space="0" w:color="auto"/>
        <w:left w:val="none" w:sz="0" w:space="0" w:color="auto"/>
        <w:bottom w:val="none" w:sz="0" w:space="0" w:color="auto"/>
        <w:right w:val="none" w:sz="0" w:space="0" w:color="auto"/>
      </w:divBdr>
    </w:div>
    <w:div w:id="1769808806">
      <w:bodyDiv w:val="1"/>
      <w:marLeft w:val="0"/>
      <w:marRight w:val="0"/>
      <w:marTop w:val="0"/>
      <w:marBottom w:val="0"/>
      <w:divBdr>
        <w:top w:val="none" w:sz="0" w:space="0" w:color="auto"/>
        <w:left w:val="none" w:sz="0" w:space="0" w:color="auto"/>
        <w:bottom w:val="none" w:sz="0" w:space="0" w:color="auto"/>
        <w:right w:val="none" w:sz="0" w:space="0" w:color="auto"/>
      </w:divBdr>
    </w:div>
    <w:div w:id="178160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30.png"/><Relationship Id="rId35" Type="http://schemas.openxmlformats.org/officeDocument/2006/relationships/image" Target="media/image21.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36</Pages>
  <Words>14518</Words>
  <Characters>82753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Kline, Madeleine</dc:creator>
  <cp:keywords/>
  <dc:description/>
  <cp:lastModifiedBy>Kline, Madeleine</cp:lastModifiedBy>
  <cp:revision>7</cp:revision>
  <dcterms:created xsi:type="dcterms:W3CDTF">2023-06-27T18:30:00Z</dcterms:created>
  <dcterms:modified xsi:type="dcterms:W3CDTF">2023-06-28T14:46:00Z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id="mBoBtnVD"/&gt;&lt;style id="http://www.zotero.org/styles/cell" hasBibliography="1" bibliographyStyleHasBeenSet="1"/&gt;&lt;prefs&gt;&lt;pref name="fieldType" value="Field"/&gt;&lt;/prefs&gt;&lt;/data&gt;</vt:lpwstr>
  </property>
</Properties>
</file>