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Spatiotemporal Trends in Group A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Kissler,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4FDC2978" w:rsidR="00DB5E10" w:rsidRPr="00DB5E10" w:rsidRDefault="007E3D88">
      <w:r>
        <w:t>The South had more visits per member than other regions (yearly average 39.11 visits per 1000 members, 95% CI: 36.21-42.01), and the West had fewer visits per member than other region</w:t>
      </w:r>
      <w:r w:rsidR="00A62A73">
        <w:t>s</w:t>
      </w:r>
      <w:r>
        <w:t xml:space="preserve"> (yearly average 17.63 visits per 1000 members, 95% CI: 16.76-18.49). </w:t>
      </w:r>
      <w:r w:rsidR="00DF3E6F">
        <w:t>There were more visits in winter months than summer months</w:t>
      </w:r>
      <w:r>
        <w:t>, and r</w:t>
      </w:r>
      <w:r w:rsidR="00DF3E6F">
        <w:t xml:space="preserve">egional differences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0"/>
      <w:commentRangeStart w:id="1"/>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0"/>
      <w:r w:rsidR="00E14A6F">
        <w:rPr>
          <w:rStyle w:val="CommentReference"/>
        </w:rPr>
        <w:commentReference w:id="0"/>
      </w:r>
      <w:commentRangeEnd w:id="1"/>
      <w:r w:rsidR="000C1907">
        <w:rPr>
          <w:rStyle w:val="CommentReference"/>
        </w:rPr>
        <w:commentReference w:id="1"/>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commentRangeStart w:id="2"/>
      <w:r>
        <w:rPr>
          <w:b/>
          <w:bCs/>
        </w:rPr>
        <w:t>INTRODUCTION</w:t>
      </w:r>
      <w:commentRangeEnd w:id="2"/>
      <w:r w:rsidR="00942307">
        <w:rPr>
          <w:rStyle w:val="CommentReference"/>
        </w:rPr>
        <w:commentReference w:id="2"/>
      </w:r>
    </w:p>
    <w:p w14:paraId="553C5C3A" w14:textId="6AA29C6B" w:rsidR="000E4799" w:rsidRDefault="00CB180A">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del w:id="3" w:author="Kissler, Stephen" w:date="2023-06-09T12:19:00Z">
        <w:r w:rsidR="00C46D26" w:rsidDel="004C20FD">
          <w:delText xml:space="preserve">colloquially </w:delText>
        </w:r>
      </w:del>
      <w:ins w:id="4" w:author="Kissler, Stephen" w:date="2023-06-09T12:19:00Z">
        <w:r w:rsidR="004C20FD">
          <w:t xml:space="preserve">commonly </w:t>
        </w:r>
      </w:ins>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ins w:id="5" w:author="Kissler, Stephen" w:date="2023-06-09T12:19:00Z">
        <w:r w:rsidR="004447B1">
          <w:t>Centers for Disease Control and Prevention (</w:t>
        </w:r>
      </w:ins>
      <w:r w:rsidR="00C46D26">
        <w:t>CDC</w:t>
      </w:r>
      <w:ins w:id="6" w:author="Kissler, Stephen" w:date="2023-06-09T12:19:00Z">
        <w:r w:rsidR="004447B1">
          <w:t>)</w:t>
        </w:r>
      </w:ins>
      <w:r w:rsidR="00C46D26">
        <w:t xml:space="preserve">, GAS accounts for </w:t>
      </w:r>
      <w:commentRangeStart w:id="7"/>
      <w:commentRangeStart w:id="8"/>
      <w:r w:rsidR="00C46D26">
        <w:t xml:space="preserve">20-30% </w:t>
      </w:r>
      <w:commentRangeEnd w:id="7"/>
      <w:r w:rsidR="00561156">
        <w:rPr>
          <w:rStyle w:val="CommentReference"/>
        </w:rPr>
        <w:commentReference w:id="7"/>
      </w:r>
      <w:commentRangeEnd w:id="8"/>
      <w:r w:rsidR="00D3681C">
        <w:rPr>
          <w:rStyle w:val="CommentReference"/>
        </w:rPr>
        <w:commentReference w:id="8"/>
      </w:r>
      <w:r w:rsidR="00C46D26">
        <w:t xml:space="preserve">of </w:t>
      </w:r>
      <w:del w:id="9" w:author="Kissler, Stephen" w:date="2023-06-09T15:36:00Z">
        <w:r w:rsidR="00C46D26" w:rsidDel="006339D2">
          <w:delText>sore throats</w:delText>
        </w:r>
      </w:del>
      <w:ins w:id="10" w:author="Kissler, Stephen" w:date="2023-06-09T15:36:00Z">
        <w:r w:rsidR="006339D2">
          <w:t>pharyngitis cases</w:t>
        </w:r>
      </w:ins>
      <w:r w:rsidR="00C46D26">
        <w:t xml:space="preserve"> in children</w:t>
      </w:r>
      <w:del w:id="11" w:author="Kissler, Stephen" w:date="2023-06-09T12:20:00Z">
        <w:r w:rsidR="00C46D26" w:rsidDel="009F2433">
          <w:delText>,</w:delText>
        </w:r>
      </w:del>
      <w:r w:rsidR="00C46D26">
        <w:t xml:space="preserve"> and 5-15% of </w:t>
      </w:r>
      <w:del w:id="12" w:author="Kissler, Stephen" w:date="2023-06-09T15:36:00Z">
        <w:r w:rsidR="00C46D26" w:rsidDel="006339D2">
          <w:delText>sore throats</w:delText>
        </w:r>
      </w:del>
      <w:ins w:id="13" w:author="Kissler, Stephen" w:date="2023-06-09T15:36:00Z">
        <w:r w:rsidR="006339D2">
          <w:t>pharyngitis cases</w:t>
        </w:r>
      </w:ins>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Rarely, GAS pharyngitis can lead to invasive disease (</w:t>
      </w:r>
      <w:r w:rsidR="008741DB">
        <w:t>e.g.,</w:t>
      </w:r>
      <w:r w:rsidR="000E4799">
        <w:t xml:space="preserve"> </w:t>
      </w:r>
      <w:r w:rsidR="008741DB">
        <w:t>bacteremia, pneumonia)</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rheumatic fever, and diagnosis with a rapid antigen detection test (RADT) or throat culture is </w:t>
      </w:r>
      <w:commentRangeStart w:id="14"/>
      <w:commentRangeStart w:id="15"/>
      <w:r w:rsidR="008C75DB">
        <w:t>required</w:t>
      </w:r>
      <w:commentRangeEnd w:id="14"/>
      <w:r w:rsidR="008D39E5">
        <w:rPr>
          <w:rStyle w:val="CommentReference"/>
        </w:rPr>
        <w:commentReference w:id="14"/>
      </w:r>
      <w:commentRangeEnd w:id="15"/>
      <w:r w:rsidR="00D3681C">
        <w:rPr>
          <w:rStyle w:val="CommentReference"/>
        </w:rPr>
        <w:commentReference w:id="15"/>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504187AD" w14:textId="77777777" w:rsidR="008741DB" w:rsidRDefault="008741DB"/>
    <w:p w14:paraId="036470AD" w14:textId="1D449331" w:rsidR="008741DB" w:rsidRDefault="009F2433">
      <w:commentRangeStart w:id="16"/>
      <w:ins w:id="17" w:author="Kissler, Stephen" w:date="2023-06-09T12:21:00Z">
        <w:r>
          <w:t xml:space="preserve">GAS pharyngitis </w:t>
        </w:r>
        <w:r w:rsidR="00745D66">
          <w:t xml:space="preserve">is a major driver of antibiotic prescribing in the U.S, </w:t>
        </w:r>
      </w:ins>
      <w:del w:id="18" w:author="Kissler, Stephen" w:date="2023-06-09T12:21:00Z">
        <w:r w:rsidR="008D39E5" w:rsidDel="00745D66">
          <w:delText xml:space="preserve">In the U.S., </w:delText>
        </w:r>
        <w:r w:rsidR="008741DB" w:rsidDel="00745D66">
          <w:delText>GAS pharyngitis may account</w:delText>
        </w:r>
      </w:del>
      <w:ins w:id="19" w:author="Kissler, Stephen" w:date="2023-06-09T12:21:00Z">
        <w:r w:rsidR="00745D66">
          <w:t>accounting</w:t>
        </w:r>
      </w:ins>
      <w:r w:rsidR="008741DB">
        <w:t xml:space="preserve"> for 5.9% of all outpatient</w:t>
      </w:r>
      <w:r w:rsidR="00161A10">
        <w:t xml:space="preserve"> a</w:t>
      </w:r>
      <w:r w:rsidR="008741DB">
        <w:t xml:space="preserve">ntibiotic </w:t>
      </w:r>
      <w:r w:rsidR="00161A10">
        <w:t>prescriptions in children ages 3-9</w:t>
      </w:r>
      <w:r w:rsidR="00B810E1">
        <w:t>,</w:t>
      </w:r>
      <w:r w:rsidR="00DF32F3">
        <w:fldChar w:fldCharType="begin"/>
      </w:r>
      <w:r w:rsidR="00DF32F3">
        <w:instrText xml:space="preserve"> ADDIN ZOTERO_ITEM CSL_CITATION {"citationID":"unO00Hrb","properties":{"formattedCitation":"\\super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DF32F3">
        <w:fldChar w:fldCharType="separate"/>
      </w:r>
      <w:r w:rsidR="00DF32F3" w:rsidRPr="00DF32F3">
        <w:rPr>
          <w:rFonts w:ascii="Calibri" w:cs="Calibri"/>
          <w:vertAlign w:val="superscript"/>
        </w:rPr>
        <w:t>1</w:t>
      </w:r>
      <w:r w:rsidR="00DF32F3">
        <w:fldChar w:fldCharType="end"/>
      </w:r>
      <w:r w:rsidR="006E4596">
        <w:t xml:space="preserve"> </w:t>
      </w:r>
      <w:commentRangeStart w:id="20"/>
      <w:r w:rsidR="006E4596">
        <w:t>and a majority of antibiotic courses dispensed to children</w:t>
      </w:r>
      <w:r w:rsidR="00561156">
        <w:t xml:space="preserve"> in general</w:t>
      </w:r>
      <w:r w:rsidR="006E4596">
        <w:t xml:space="preserve"> are associated with respiratory infections.</w:t>
      </w:r>
      <w:r w:rsidR="006E4596">
        <w:fldChar w:fldCharType="begin"/>
      </w:r>
      <w:r w:rsidR="006E4596">
        <w:instrText xml:space="preserve"> ADDIN ZOTERO_ITEM CSL_CITATION {"citationID":"irXxI5s9","properties":{"formattedCitation":"\\super 3\\nosupersub{}","plainCitation":"3","noteIndex":0},"citationItems":[{"id":1062,"uris":["http://zotero.org/users/4318844/items/IRSN383K"],"itemData":{"id":1062,"type":"article-journal","abstract":"In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rsidR="006E4596">
        <w:fldChar w:fldCharType="separate"/>
      </w:r>
      <w:r w:rsidR="006E4596" w:rsidRPr="006E4596">
        <w:rPr>
          <w:rFonts w:ascii="Calibri" w:cs="Calibri"/>
          <w:vertAlign w:val="superscript"/>
        </w:rPr>
        <w:t>3</w:t>
      </w:r>
      <w:r w:rsidR="006E4596">
        <w:fldChar w:fldCharType="end"/>
      </w:r>
      <w:r w:rsidR="006E4596">
        <w:t xml:space="preserve"> </w:t>
      </w:r>
      <w:commentRangeEnd w:id="20"/>
      <w:r w:rsidR="001F0F2D">
        <w:rPr>
          <w:rStyle w:val="CommentReference"/>
        </w:rPr>
        <w:commentReference w:id="20"/>
      </w:r>
      <w:r w:rsidR="00161A10">
        <w:t xml:space="preserve">While GAS is largely </w:t>
      </w:r>
      <w:r w:rsidR="00A562BF">
        <w:t>penicillin-</w:t>
      </w:r>
      <w:r w:rsidR="00161A10">
        <w:t>susceptibl</w:t>
      </w:r>
      <w:r w:rsidR="00A562BF">
        <w:t>e</w:t>
      </w:r>
      <w:r w:rsidR="00161A10">
        <w:t xml:space="preserve">, resistance has emerged to </w:t>
      </w:r>
      <w:r w:rsidR="00DC6626">
        <w:t>second-line</w:t>
      </w:r>
      <w:r w:rsidR="00161A10">
        <w:t xml:space="preserve"> antibiotics</w:t>
      </w:r>
      <w:r w:rsidR="00DC6626">
        <w:t xml:space="preserve"> such as macrolides</w:t>
      </w:r>
      <w:r w:rsidR="00920A70">
        <w:t xml:space="preserve"> and lincosamides</w:t>
      </w:r>
      <w:r w:rsidR="00DC6626">
        <w:t>.</w:t>
      </w:r>
      <w:r w:rsidR="009A4F36">
        <w:fldChar w:fldCharType="begin"/>
      </w:r>
      <w:r w:rsidR="006E4596">
        <w:instrText xml:space="preserve"> ADDIN ZOTERO_ITEM CSL_CITATION {"citationID":"yoptyKkO","properties":{"formattedCitation":"\\super 4\\nosupersub{}","plainCitation":"4","noteIndex":0},"citationItems":[{"id":1232,"uris":["http://zotero.org/users/4318844/items/8VL4N24V"],"itemData":{"id":1232,"type":"article-journal","container-title":"Nature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rsidR="009A4F36">
        <w:fldChar w:fldCharType="separate"/>
      </w:r>
      <w:r w:rsidR="006E4596" w:rsidRPr="006E4596">
        <w:rPr>
          <w:rFonts w:ascii="Calibri" w:cs="Calibri"/>
          <w:vertAlign w:val="superscript"/>
        </w:rPr>
        <w:t>4</w:t>
      </w:r>
      <w:r w:rsidR="009A4F36">
        <w:fldChar w:fldCharType="end"/>
      </w:r>
      <w:r w:rsidR="009A4F36">
        <w:t xml:space="preserve"> Use of antibiotics can promote </w:t>
      </w:r>
      <w:r w:rsidR="007A4F37">
        <w:t>drug</w:t>
      </w:r>
      <w:r w:rsidR="009A4F36">
        <w:t xml:space="preserve"> resistance both in the target pathogen and in other prevalent bacteria via bystander selection</w:t>
      </w:r>
      <w:r w:rsidR="00285D35">
        <w:t>.</w:t>
      </w:r>
      <w:r w:rsidR="009A4F36">
        <w:fldChar w:fldCharType="begin"/>
      </w:r>
      <w:r w:rsidR="006E4596">
        <w:instrText xml:space="preserve"> ADDIN ZOTERO_ITEM CSL_CITATION {"citationID":"IzrEIl3h","properties":{"formattedCitation":"\\super 5\\nosupersub{}","plainCitation":"5","noteIndex":0},"citationItems":[{"id":834,"uris":["http://zotero.org/users/4318844/items/8YPHEYFP"],"itemData":{"id":834,"type":"article-journal","abstract":"Bystander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rsidR="009A4F36">
        <w:fldChar w:fldCharType="separate"/>
      </w:r>
      <w:r w:rsidR="006E4596" w:rsidRPr="006E4596">
        <w:rPr>
          <w:rFonts w:ascii="Calibri" w:cs="Calibri"/>
          <w:vertAlign w:val="superscript"/>
        </w:rPr>
        <w:t>5</w:t>
      </w:r>
      <w:r w:rsidR="009A4F36">
        <w:fldChar w:fldCharType="end"/>
      </w:r>
      <w:r w:rsidR="009A4F36">
        <w:t xml:space="preserve"> </w:t>
      </w:r>
      <w:r w:rsidR="00285D35">
        <w:t>O</w:t>
      </w:r>
      <w:r w:rsidR="00DF32F3">
        <w:t xml:space="preserve">ne strategy to mitigate antibiotic resistance is to decrease the need for antibiotic prescription. </w:t>
      </w:r>
      <w:r w:rsidR="00156833">
        <w:t xml:space="preserve">In addition to relief </w:t>
      </w:r>
      <w:r w:rsidR="00E14A6F">
        <w:t>from</w:t>
      </w:r>
      <w:r w:rsidR="00156833">
        <w:t xml:space="preserve"> suffering and reduction in antibiotic prescription, another motivation for decreasing </w:t>
      </w:r>
      <w:r w:rsidR="00D85288">
        <w:t>GAS pharyngitis disease burden is that invasive disease is a potential complication. After</w:t>
      </w:r>
      <w:r w:rsidR="00C952A0">
        <w:t xml:space="preserve"> </w:t>
      </w:r>
      <w:r w:rsidR="009A4F36">
        <w:t>report</w:t>
      </w:r>
      <w:r w:rsidR="00C952A0">
        <w:t>ed</w:t>
      </w:r>
      <w:r w:rsidR="009A4F36">
        <w:t xml:space="preserve"> invasive GAS</w:t>
      </w:r>
      <w:r w:rsidR="00782975">
        <w:t xml:space="preserve"> (iGAS)</w:t>
      </w:r>
      <w:r w:rsidR="009A4F36">
        <w:t xml:space="preserve"> </w:t>
      </w:r>
      <w:r w:rsidR="00C952A0">
        <w:t xml:space="preserve">cases declined </w:t>
      </w:r>
      <w:r w:rsidR="00DF32F3">
        <w:t>by</w:t>
      </w:r>
      <w:r w:rsidR="009A4F36">
        <w:t xml:space="preserve"> about 25% during the COVID-19 pandemic, there was an increase in iGAS infections in the U</w:t>
      </w:r>
      <w:r w:rsidR="00B810E1">
        <w:t>.</w:t>
      </w:r>
      <w:r w:rsidR="009A4F36">
        <w:t>S</w:t>
      </w:r>
      <w:r w:rsidR="00B810E1">
        <w:t>.</w:t>
      </w:r>
      <w:r w:rsidR="009A4F36">
        <w:t xml:space="preserve"> in the 2022-2023 </w:t>
      </w:r>
      <w:commentRangeStart w:id="21"/>
      <w:commentRangeStart w:id="22"/>
      <w:r w:rsidR="009A4F36">
        <w:t>season.</w:t>
      </w:r>
      <w:r w:rsidR="009A4F36">
        <w:fldChar w:fldCharType="begin"/>
      </w:r>
      <w:r w:rsidR="006E4596">
        <w:instrText xml:space="preserve"> ADDIN ZOTERO_ITEM CSL_CITATION {"citationID":"nM4fpNwh","properties":{"formattedCitation":"\\super 6\\nosupersub{}","plainCitation":"6","noteIndex":0},"citationItems":[{"id":1229,"uris":["http://zotero.org/users/4318844/items/I74SRIIC"],"itemData":{"id":1229,"type":"webpage","abstract":"Learn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9A4F36">
        <w:fldChar w:fldCharType="separate"/>
      </w:r>
      <w:r w:rsidR="006E4596" w:rsidRPr="006E4596">
        <w:rPr>
          <w:rFonts w:ascii="Calibri" w:cs="Calibri"/>
          <w:vertAlign w:val="superscript"/>
        </w:rPr>
        <w:t>6</w:t>
      </w:r>
      <w:r w:rsidR="009A4F36">
        <w:fldChar w:fldCharType="end"/>
      </w:r>
      <w:commentRangeEnd w:id="21"/>
      <w:r w:rsidR="00920A70">
        <w:rPr>
          <w:rStyle w:val="CommentReference"/>
        </w:rPr>
        <w:commentReference w:id="21"/>
      </w:r>
      <w:commentRangeEnd w:id="22"/>
      <w:r w:rsidR="00D3681C">
        <w:rPr>
          <w:rStyle w:val="CommentReference"/>
        </w:rPr>
        <w:commentReference w:id="22"/>
      </w:r>
      <w:r w:rsidR="009A4F36">
        <w:t xml:space="preserve"> </w:t>
      </w:r>
      <w:r w:rsidR="00D85288">
        <w:t>Efforts to reduce GAS pharyngitis disease burden include the development of vaccines to protect against GAS, some of which are in clinical trials but are not yet approved.</w:t>
      </w:r>
      <w:r w:rsidR="00D85288">
        <w:fldChar w:fldCharType="begin"/>
      </w:r>
      <w:r w:rsidR="006E4596">
        <w:instrText xml:space="preserve"> ADDIN ZOTERO_ITEM CSL_CITATION {"citationID":"kxTffcZB","properties":{"formattedCitation":"\\super 7,8\\nosupersub{}","plainCitation":"7,8","noteIndex":0},"citationItems":[{"id":1223,"uris":["http://zotero.org/users/4318844/items/QKUBXXMF"],"itemData":{"id":1223,"type":"article-journal","abstract":"Purpose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rsidR="00D85288">
        <w:fldChar w:fldCharType="separate"/>
      </w:r>
      <w:r w:rsidR="006E4596" w:rsidRPr="006E4596">
        <w:rPr>
          <w:rFonts w:ascii="Calibri" w:cs="Calibri"/>
          <w:vertAlign w:val="superscript"/>
        </w:rPr>
        <w:t>7,8</w:t>
      </w:r>
      <w:r w:rsidR="00D85288">
        <w:fldChar w:fldCharType="end"/>
      </w:r>
      <w:r w:rsidR="00D85288">
        <w:t xml:space="preserve"> </w:t>
      </w:r>
      <w:r w:rsidR="00DF32F3">
        <w:t>T</w:t>
      </w:r>
      <w:r w:rsidR="009A4F36">
        <w:t>he contribution of GAS pharyngitis to antibiotic prescribing, the potential for future vaccine rollout, and the recent increase in invasive</w:t>
      </w:r>
      <w:r w:rsidR="00904294">
        <w:t xml:space="preserve"> disease</w:t>
      </w:r>
      <w:r w:rsidR="009A4F36">
        <w:t xml:space="preserve"> all motivate the need to better understand GAS pharyngitis transmission pattern</w:t>
      </w:r>
      <w:r w:rsidR="00B810E1">
        <w:t>s</w:t>
      </w:r>
      <w:r w:rsidR="00DF32F3">
        <w:t xml:space="preserve"> and</w:t>
      </w:r>
      <w:r w:rsidR="00DA63DB">
        <w:t xml:space="preserve"> geographic</w:t>
      </w:r>
      <w:r w:rsidR="00DF32F3">
        <w:t xml:space="preserve"> distribution in the U.S</w:t>
      </w:r>
      <w:r w:rsidR="009A4F36">
        <w:t>.</w:t>
      </w:r>
      <w:commentRangeEnd w:id="16"/>
      <w:r w:rsidR="00033E5B">
        <w:rPr>
          <w:rStyle w:val="CommentReference"/>
        </w:rPr>
        <w:commentReference w:id="16"/>
      </w:r>
    </w:p>
    <w:p w14:paraId="462DCA8A" w14:textId="77777777" w:rsidR="000E4799" w:rsidRDefault="000E4799"/>
    <w:p w14:paraId="5FFEE12F" w14:textId="0BE5B849" w:rsidR="00A562BF" w:rsidRPr="00CB180A" w:rsidRDefault="00C46D26">
      <w:r>
        <w:t>GAS pharyngitis is more common in the winter and spring months</w:t>
      </w:r>
      <w:r w:rsidR="00920A70">
        <w:t>,</w:t>
      </w:r>
      <w:r>
        <w:fldChar w:fldCharType="begin"/>
      </w:r>
      <w:r w:rsidR="006E4596">
        <w:instrText xml:space="preserve"> ADDIN ZOTERO_ITEM CSL_CITATION {"citationID":"C5LSVn0B","properties":{"formattedCitation":"\\super 2,9\\nosupersub{}","plainCitation":"2,9","noteIndex":0},"citationItems":[{"id":1218,"uris":["http://zotero.org/users/4318844/items/KWM8Y7NA"],"itemData":{"id":1218,"type":"webpage","abstract":"Etiology,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6E4596" w:rsidRPr="006E4596">
        <w:rPr>
          <w:rFonts w:ascii="Calibri" w:cs="Calibri"/>
          <w:vertAlign w:val="superscript"/>
        </w:rPr>
        <w:t>2,9</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ins w:id="23" w:author="Kissler, Stephen" w:date="2023-06-09T12:25:00Z">
        <w:r w:rsidR="003B537F">
          <w:t>:</w:t>
        </w:r>
      </w:ins>
      <w:del w:id="24" w:author="Kissler, Stephen" w:date="2023-06-09T12:25:00Z">
        <w:r w:rsidR="000E4799" w:rsidDel="003B537F">
          <w:delText>;</w:delText>
        </w:r>
      </w:del>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6E4596">
        <w:instrText xml:space="preserve"> ADDIN ZOTERO_ITEM CSL_CITATION {"citationID":"fJJEEL8h","properties":{"formattedCitation":"\\super 10,11\\nosupersub{}","plainCitation":"10,11","noteIndex":0},"citationItems":[{"id":1212,"uris":["http://zotero.org/users/4318844/items/A254X3T4"],"itemData":{"id":1212,"type":"article-journal","abstract":"Seasonal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6E4596" w:rsidRPr="006E4596">
        <w:rPr>
          <w:rFonts w:ascii="Calibri" w:cs="Calibri"/>
          <w:vertAlign w:val="superscript"/>
        </w:rPr>
        <w:t>10,11</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w:t>
      </w:r>
      <w:commentRangeStart w:id="25"/>
      <w:r w:rsidR="000E4799">
        <w:t xml:space="preserve">target interventions </w:t>
      </w:r>
      <w:r w:rsidR="00920A70">
        <w:t>that</w:t>
      </w:r>
      <w:r w:rsidR="000E4799">
        <w:t xml:space="preserve"> reduce the burden of disease</w:t>
      </w:r>
      <w:commentRangeEnd w:id="25"/>
      <w:r w:rsidR="00CD6788">
        <w:rPr>
          <w:rStyle w:val="CommentReference"/>
        </w:rPr>
        <w:commentReference w:id="25"/>
      </w:r>
      <w:r w:rsidR="000E4799">
        <w:t xml:space="preserve">. </w:t>
      </w:r>
      <w:r w:rsidR="00E37E7B">
        <w:t xml:space="preserve">The </w:t>
      </w:r>
      <w:del w:id="26" w:author="Kissler, Stephen" w:date="2023-06-09T12:25:00Z">
        <w:r w:rsidR="00E37E7B" w:rsidDel="007A484A">
          <w:delText>need for</w:delText>
        </w:r>
      </w:del>
      <w:ins w:id="27" w:author="Kissler, Stephen" w:date="2023-06-09T12:25:00Z">
        <w:r w:rsidR="007A484A">
          <w:t>existence of</w:t>
        </w:r>
      </w:ins>
      <w:r w:rsidR="00E37E7B">
        <w:t xml:space="preserve"> a </w:t>
      </w:r>
      <w:ins w:id="28" w:author="Kissler, Stephen" w:date="2023-06-09T12:25:00Z">
        <w:r w:rsidR="00175AD1">
          <w:t>routinely</w:t>
        </w:r>
        <w:r w:rsidR="00AC133B">
          <w:t xml:space="preserve"> </w:t>
        </w:r>
        <w:r w:rsidR="00175AD1">
          <w:t xml:space="preserve">used </w:t>
        </w:r>
      </w:ins>
      <w:r w:rsidR="0093794D">
        <w:t>molecular</w:t>
      </w:r>
      <w:r w:rsidR="00E37E7B">
        <w:t xml:space="preserve"> </w:t>
      </w:r>
      <w:del w:id="29" w:author="Kissler, Stephen" w:date="2023-06-09T12:26:00Z">
        <w:r w:rsidR="00E37E7B" w:rsidDel="0051348B">
          <w:delText xml:space="preserve">diagnosis </w:delText>
        </w:r>
      </w:del>
      <w:ins w:id="30" w:author="Kissler, Stephen" w:date="2023-06-09T12:26:00Z">
        <w:r w:rsidR="0051348B">
          <w:t>diagnostic for</w:t>
        </w:r>
      </w:ins>
      <w:del w:id="31" w:author="Kissler, Stephen" w:date="2023-06-09T12:26:00Z">
        <w:r w:rsidR="00E37E7B" w:rsidDel="0051348B">
          <w:delText>of</w:delText>
        </w:r>
      </w:del>
      <w:r w:rsidR="00E37E7B">
        <w:t xml:space="preserve"> GAS pharyngitis means that claims data </w:t>
      </w:r>
      <w:r w:rsidR="00E36DC6">
        <w:t>are</w:t>
      </w:r>
      <w:r w:rsidR="00E37E7B">
        <w:t xml:space="preserve"> a reliable </w:t>
      </w:r>
      <w:r w:rsidR="004079A2">
        <w:t>indicator of</w:t>
      </w:r>
      <w:r w:rsidR="00E37E7B">
        <w:t xml:space="preserve"> disease prevalence. </w:t>
      </w:r>
      <w:del w:id="32" w:author="Kissler, Stephen" w:date="2023-06-09T15:41:00Z">
        <w:r w:rsidR="00E37E7B" w:rsidDel="009F033E">
          <w:delText>Th</w:delText>
        </w:r>
        <w:r w:rsidR="0094376E" w:rsidDel="009F033E">
          <w:delText>e</w:delText>
        </w:r>
        <w:r w:rsidR="00E37E7B" w:rsidDel="009F033E">
          <w:delText xml:space="preserve"> current study</w:delText>
        </w:r>
      </w:del>
      <w:ins w:id="33" w:author="Kissler, Stephen" w:date="2023-06-09T15:41:00Z">
        <w:r w:rsidR="009F033E">
          <w:t xml:space="preserve">To </w:t>
        </w:r>
      </w:ins>
      <w:ins w:id="34" w:author="Kissler, Stephen" w:date="2023-06-09T15:42:00Z">
        <w:r w:rsidR="001061C1">
          <w:t xml:space="preserve">address the need for improved characterization of </w:t>
        </w:r>
      </w:ins>
      <w:ins w:id="35" w:author="Kissler, Stephen" w:date="2023-06-09T15:41:00Z">
        <w:r w:rsidR="009F033E">
          <w:t>GAS</w:t>
        </w:r>
      </w:ins>
      <w:ins w:id="36" w:author="Kissler, Stephen" w:date="2023-06-09T15:42:00Z">
        <w:r w:rsidR="00067021">
          <w:t xml:space="preserve"> epidemiology</w:t>
        </w:r>
      </w:ins>
      <w:ins w:id="37" w:author="Kissler, Stephen" w:date="2023-06-09T15:41:00Z">
        <w:r w:rsidR="009F033E">
          <w:t xml:space="preserve"> in the U.S., we used </w:t>
        </w:r>
      </w:ins>
      <w:del w:id="38" w:author="Kissler, Stephen" w:date="2023-06-09T15:41:00Z">
        <w:r w:rsidR="00E37E7B" w:rsidDel="009F033E">
          <w:delText xml:space="preserve"> used U</w:delText>
        </w:r>
        <w:r w:rsidR="00920A70" w:rsidDel="009F033E">
          <w:delText>.</w:delText>
        </w:r>
        <w:r w:rsidR="00E37E7B" w:rsidDel="009F033E">
          <w:delText>S</w:delText>
        </w:r>
        <w:r w:rsidR="00920A70" w:rsidDel="009F033E">
          <w:delText>.</w:delText>
        </w:r>
        <w:r w:rsidR="00E37E7B" w:rsidDel="009F033E">
          <w:delText xml:space="preserve"> </w:delText>
        </w:r>
      </w:del>
      <w:r w:rsidR="00E37E7B">
        <w:t xml:space="preserve">outpatient claims data from private insurers </w:t>
      </w:r>
      <w:del w:id="39" w:author="Kissler, Stephen" w:date="2023-06-09T15:42:00Z">
        <w:r w:rsidR="00E37E7B" w:rsidDel="00E72A8D">
          <w:delText xml:space="preserve">to </w:delText>
        </w:r>
      </w:del>
      <w:ins w:id="40" w:author="Kissler, Stephen" w:date="2023-06-09T15:42:00Z">
        <w:r w:rsidR="00E72A8D">
          <w:t xml:space="preserve">to </w:t>
        </w:r>
      </w:ins>
      <w:del w:id="41" w:author="Kissler, Stephen" w:date="2023-06-09T15:42:00Z">
        <w:r w:rsidR="00E37E7B" w:rsidDel="00E72A8D">
          <w:delText xml:space="preserve">assess </w:delText>
        </w:r>
      </w:del>
      <w:ins w:id="42" w:author="Kissler, Stephen" w:date="2023-06-09T15:43:00Z">
        <w:r w:rsidR="00330080">
          <w:t xml:space="preserve">measure variation in </w:t>
        </w:r>
      </w:ins>
      <w:del w:id="43" w:author="Kissler, Stephen" w:date="2023-06-09T15:43:00Z">
        <w:r w:rsidR="00E37E7B" w:rsidDel="00330080">
          <w:delText xml:space="preserve">how </w:delText>
        </w:r>
      </w:del>
      <w:r w:rsidR="00E37E7B">
        <w:t xml:space="preserve">GAS pharyngitis visits </w:t>
      </w:r>
      <w:del w:id="44" w:author="Kissler, Stephen" w:date="2023-06-09T15:43:00Z">
        <w:r w:rsidR="006B3CCD" w:rsidDel="00872286">
          <w:delText>varied</w:delText>
        </w:r>
        <w:r w:rsidR="00B31A4F" w:rsidDel="00872286">
          <w:delText xml:space="preserve"> </w:delText>
        </w:r>
      </w:del>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7F0FC647" w:rsidR="00584AF7" w:rsidRDefault="00C7278D">
      <w:r>
        <w:t xml:space="preserve">Outpatient claims </w:t>
      </w:r>
      <w:r w:rsidR="005A1D60">
        <w:t>data were extracted from</w:t>
      </w:r>
      <w:ins w:id="45" w:author="Kissler, Stephen" w:date="2023-06-09T15:44:00Z">
        <w:r w:rsidR="00942307">
          <w:t xml:space="preserve"> the</w:t>
        </w:r>
      </w:ins>
      <w:r w:rsidR="005A1D60">
        <w:t xml:space="preserve"> </w:t>
      </w:r>
      <w:r w:rsidR="00E332B9">
        <w:t>Merative (formerly IBM)</w:t>
      </w:r>
      <w:r w:rsidR="005A1D60">
        <w:t xml:space="preserve"> MarketScan database, </w:t>
      </w:r>
      <w:commentRangeStart w:id="46"/>
      <w:r w:rsidR="005A1D60">
        <w:t xml:space="preserve">which is a convenience sample of 16.6-36.4 million privately-insured individuals (5.1-11.6% of the total U.S. </w:t>
      </w:r>
      <w:commentRangeEnd w:id="46"/>
      <w:r w:rsidR="001906DD">
        <w:rPr>
          <w:rStyle w:val="CommentReference"/>
        </w:rPr>
        <w:commentReference w:id="46"/>
      </w:r>
      <w:r w:rsidR="005A1D60">
        <w:t>population).</w:t>
      </w:r>
      <w:r w:rsidR="005247ED">
        <w:fldChar w:fldCharType="begin"/>
      </w:r>
      <w:r w:rsidR="006E4596">
        <w:instrText xml:space="preserve"> ADDIN ZOTERO_ITEM CSL_CITATION {"citationID":"xwS2zTLb","properties":{"formattedCitation":"\\super 12\\nosupersub{}","plainCitation":"12","noteIndex":0},"citationItems":[{"id":1235,"uris":["http://zotero.org/users/4318844/items/UEUMUY9I"],"itemData":{"id":1235,"type":"webpage","title":"Real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6E4596" w:rsidRPr="006E4596">
        <w:rPr>
          <w:rFonts w:ascii="Calibri" w:cs="Calibri"/>
          <w:vertAlign w:val="superscript"/>
        </w:rPr>
        <w:t>12</w:t>
      </w:r>
      <w:r w:rsidR="005247ED">
        <w:fldChar w:fldCharType="end"/>
      </w:r>
      <w:r w:rsidR="005247ED">
        <w:t xml:space="preserve"> </w:t>
      </w:r>
      <w:r w:rsidR="00A13623">
        <w:t xml:space="preserve">The sample was restricted to individuals who were continuously </w:t>
      </w:r>
      <w:commentRangeStart w:id="47"/>
      <w:commentRangeStart w:id="48"/>
      <w:r w:rsidR="00A13623">
        <w:t xml:space="preserve">enrolled </w:t>
      </w:r>
      <w:commentRangeEnd w:id="47"/>
      <w:r w:rsidR="00A13623">
        <w:rPr>
          <w:rStyle w:val="CommentReference"/>
        </w:rPr>
        <w:commentReference w:id="47"/>
      </w:r>
      <w:commentRangeEnd w:id="48"/>
      <w:r w:rsidR="00942307">
        <w:rPr>
          <w:rStyle w:val="CommentReference"/>
        </w:rPr>
        <w:commentReference w:id="48"/>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7F5BAA44" w:rsidR="009151B9" w:rsidRDefault="009151B9" w:rsidP="009151B9">
      <w:r>
        <w:t xml:space="preserve">Visits </w:t>
      </w:r>
      <w:del w:id="49" w:author="Kissler, Stephen" w:date="2023-06-09T15:45:00Z">
        <w:r w:rsidDel="00942307">
          <w:delText xml:space="preserve">related to </w:delText>
        </w:r>
      </w:del>
      <w:ins w:id="50" w:author="Kissler, Stephen" w:date="2023-06-09T15:45:00Z">
        <w:r w:rsidR="0034629F">
          <w:t xml:space="preserve">prompted by GAS </w:t>
        </w:r>
      </w:ins>
      <w:ins w:id="51" w:author="Kissler, Stephen" w:date="2023-06-09T15:46:00Z">
        <w:r w:rsidR="0034629F">
          <w:t>pharyngitis</w:t>
        </w:r>
      </w:ins>
      <w:del w:id="52" w:author="Kissler, Stephen" w:date="2023-06-09T15:45:00Z">
        <w:r w:rsidDel="0034629F">
          <w:delText>a GAS pharyngitis diagnosis</w:delText>
        </w:r>
      </w:del>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6E4596">
        <w:instrText xml:space="preserve"> ADDIN ZOTERO_ITEM CSL_CITATION {"citationID":"glVs2Kpl","properties":{"formattedCitation":"\\super 13\\nosupersub{}","plainCitation":"13","noteIndex":0},"citationItems":[{"id":1237,"uris":["http://zotero.org/users/4318844/items/CTP6R9WG"],"itemData":{"id":1237,"type":"webpage","title":"Clinical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6E4596" w:rsidRPr="006E4596">
        <w:rPr>
          <w:rFonts w:ascii="Calibri" w:cs="Calibri"/>
          <w:vertAlign w:val="superscript"/>
        </w:rPr>
        <w:t>13</w:t>
      </w:r>
      <w:r>
        <w:fldChar w:fldCharType="end"/>
      </w:r>
      <w:r>
        <w:t xml:space="preserve"> Using CCS codes allowed for consistent </w:t>
      </w:r>
      <w:r>
        <w:lastRenderedPageBreak/>
        <w:t xml:space="preserve">identification of GAS pharyngitis cases across both ICD9 and ICD10. Visits were included if </w:t>
      </w:r>
      <w:ins w:id="53" w:author="Kissler, Stephen" w:date="2023-06-09T15:46:00Z">
        <w:r w:rsidR="00894458">
          <w:t xml:space="preserve">a diagnosis code consistent with </w:t>
        </w:r>
      </w:ins>
      <w:commentRangeStart w:id="54"/>
      <w:commentRangeStart w:id="55"/>
      <w:r>
        <w:t xml:space="preserve">GAS </w:t>
      </w:r>
      <w:commentRangeEnd w:id="54"/>
      <w:r>
        <w:rPr>
          <w:rStyle w:val="CommentReference"/>
        </w:rPr>
        <w:commentReference w:id="54"/>
      </w:r>
      <w:commentRangeEnd w:id="55"/>
      <w:r w:rsidR="00A06753">
        <w:rPr>
          <w:rStyle w:val="CommentReference"/>
        </w:rPr>
        <w:commentReference w:id="55"/>
      </w:r>
      <w:commentRangeStart w:id="56"/>
      <w:r>
        <w:t>pharyngitis was the first or second diagn</w:t>
      </w:r>
      <w:commentRangeEnd w:id="56"/>
      <w:r>
        <w:rPr>
          <w:rStyle w:val="CommentReference"/>
        </w:rPr>
        <w:commentReference w:id="56"/>
      </w:r>
      <w:r>
        <w:t xml:space="preserve">osis billed for the </w:t>
      </w:r>
      <w:commentRangeStart w:id="57"/>
      <w:r>
        <w:t>visit</w:t>
      </w:r>
      <w:commentRangeEnd w:id="57"/>
      <w:r w:rsidR="001D57B0">
        <w:rPr>
          <w:rStyle w:val="CommentReference"/>
        </w:rPr>
        <w:commentReference w:id="57"/>
      </w:r>
      <w:r>
        <w:t xml:space="preserve">. </w:t>
      </w:r>
    </w:p>
    <w:p w14:paraId="49ACE591" w14:textId="72463F24" w:rsidR="000C6371" w:rsidRPr="000C1907" w:rsidRDefault="000C6371" w:rsidP="009151B9">
      <w:pPr>
        <w:rPr>
          <w:lang w:val="en-GB"/>
          <w:rPrChange w:id="58" w:author="Kissler, Stephen" w:date="2023-06-09T16:51:00Z">
            <w:rPr/>
          </w:rPrChange>
        </w:rPr>
      </w:pPr>
    </w:p>
    <w:p w14:paraId="37981D0B" w14:textId="146B857E" w:rsidR="00EC7E09" w:rsidRDefault="00EC7E09" w:rsidP="00EC7E09">
      <w:commentRangeStart w:id="59"/>
      <w:del w:id="60" w:author="Kissler, Stephen" w:date="2023-06-12T14:14:00Z">
        <w:r w:rsidDel="0032116A">
          <w:delText>A</w:delText>
        </w:r>
        <w:r w:rsidR="000C6371" w:rsidDel="0032116A">
          <w:delText xml:space="preserve">ge </w:delText>
        </w:r>
      </w:del>
      <w:del w:id="61" w:author="Kissler, Stephen" w:date="2023-06-12T14:18:00Z">
        <w:r w:rsidR="000C6371" w:rsidDel="007A4332">
          <w:delText>and sex strata were weighted by the proportion of the population represented by that stratum</w:delText>
        </w:r>
        <w:r w:rsidDel="007A4332">
          <w:delText xml:space="preserve"> to account for the fact that the age and sex distribution in the dataset may not have represented the state’s true age and sex distribution</w:delText>
        </w:r>
        <w:r w:rsidR="000C6371" w:rsidDel="007A4332">
          <w:delText xml:space="preserve">. </w:delText>
        </w:r>
      </w:del>
      <w:del w:id="62" w:author="Kissler, Stephen" w:date="2023-06-12T14:15:00Z">
        <w:r w:rsidR="000C6371" w:rsidDel="001950F5">
          <w:delText xml:space="preserve">5-year data from the </w:delText>
        </w:r>
      </w:del>
      <w:del w:id="63" w:author="Kissler, Stephen" w:date="2023-06-12T14:18:00Z">
        <w:r w:rsidR="000C6371" w:rsidDel="007A4332">
          <w:delText xml:space="preserve">American Community Survey (ACS) </w:delText>
        </w:r>
      </w:del>
      <w:del w:id="64" w:author="Kissler, Stephen" w:date="2023-06-12T14:15:00Z">
        <w:r w:rsidR="000C6371" w:rsidDel="001950F5">
          <w:delText>from 2011-2015 obtained using the</w:delText>
        </w:r>
      </w:del>
      <w:del w:id="65" w:author="Kissler, Stephen" w:date="2023-06-12T14:18:00Z">
        <w:r w:rsidR="000C6371" w:rsidDel="007A4332">
          <w:delText xml:space="preserve"> </w:delText>
        </w:r>
        <w:commentRangeStart w:id="66"/>
        <w:commentRangeStart w:id="67"/>
        <w:r w:rsidR="000C6371" w:rsidDel="007A4332">
          <w:delText xml:space="preserve">tidycensus </w:delText>
        </w:r>
        <w:commentRangeEnd w:id="66"/>
        <w:r w:rsidR="000C6371" w:rsidDel="007A4332">
          <w:rPr>
            <w:rStyle w:val="CommentReference"/>
          </w:rPr>
          <w:commentReference w:id="66"/>
        </w:r>
        <w:commentRangeEnd w:id="67"/>
        <w:r w:rsidR="00001AAF" w:rsidDel="007A4332">
          <w:rPr>
            <w:rStyle w:val="CommentReference"/>
          </w:rPr>
          <w:commentReference w:id="67"/>
        </w:r>
        <w:r w:rsidR="000C6371" w:rsidDel="007A4332">
          <w:delText>R package</w:delText>
        </w:r>
      </w:del>
      <w:del w:id="68" w:author="Kissler, Stephen" w:date="2023-06-12T14:15:00Z">
        <w:r w:rsidR="000C6371" w:rsidDel="0080258B">
          <w:delText xml:space="preserve"> was used to estimate U.S. geographic population data</w:delText>
        </w:r>
      </w:del>
      <w:del w:id="69" w:author="Kissler, Stephen" w:date="2023-06-12T14:18:00Z">
        <w:r w:rsidR="000C6371" w:rsidDel="007A4332">
          <w:delText>.</w:delText>
        </w:r>
        <w:r w:rsidDel="007A4332">
          <w:delText xml:space="preserve"> </w:delText>
        </w:r>
      </w:del>
      <w:r>
        <w:t xml:space="preserve">Yearly visits per </w:t>
      </w:r>
      <w:ins w:id="70" w:author="Kissler, Stephen" w:date="2023-06-12T14:18:00Z">
        <w:r w:rsidR="00FA3AEB">
          <w:t xml:space="preserve">1,000 </w:t>
        </w:r>
      </w:ins>
      <w:r>
        <w:t>member</w:t>
      </w:r>
      <w:ins w:id="71" w:author="Kissler, Stephen" w:date="2023-06-12T14:18:00Z">
        <w:r w:rsidR="00FA3AEB">
          <w:t>s</w:t>
        </w:r>
      </w:ins>
      <w:r>
        <w:t xml:space="preserve"> were calculated by dividing the number of visits in that year by the number of members during that year</w:t>
      </w:r>
      <w:ins w:id="72" w:author="Kissler, Stephen" w:date="2023-06-12T14:18:00Z">
        <w:r w:rsidR="00D318A3">
          <w:t xml:space="preserve"> and multiplying by 1,000</w:t>
        </w:r>
      </w:ins>
      <w:r>
        <w:t>. Monthly visits per member were calculated by dividing the number of visits per month by the number of members over the course of the entire year</w:t>
      </w:r>
      <w:ins w:id="73" w:author="Kissler, Stephen" w:date="2023-06-12T14:18:00Z">
        <w:r w:rsidR="00D318A3">
          <w:t xml:space="preserve"> and multiplying by 1,000</w:t>
        </w:r>
      </w:ins>
      <w:r>
        <w:t xml:space="preserve">. </w:t>
      </w:r>
      <w:ins w:id="74" w:author="Kissler, Stephen" w:date="2023-06-12T14:19:00Z">
        <w:r w:rsidR="00B629C4">
          <w:t>V</w:t>
        </w:r>
      </w:ins>
      <w:ins w:id="75" w:author="Kissler, Stephen" w:date="2023-06-12T14:18:00Z">
        <w:r w:rsidR="009F058A">
          <w:t>isit</w:t>
        </w:r>
        <w:r w:rsidR="007A4332">
          <w:t xml:space="preserve"> counts by a</w:t>
        </w:r>
        <w:r w:rsidR="007A4332">
          <w:t xml:space="preserve">ge </w:t>
        </w:r>
        <w:r w:rsidR="007A4332">
          <w:t xml:space="preserve">and sex strata in the MarketScan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76"/>
        <w:commentRangeStart w:id="77"/>
        <w:r w:rsidR="007A4332">
          <w:t xml:space="preserve">tidycensus </w:t>
        </w:r>
        <w:commentRangeEnd w:id="76"/>
        <w:r w:rsidR="007A4332">
          <w:rPr>
            <w:rStyle w:val="CommentReference"/>
          </w:rPr>
          <w:commentReference w:id="76"/>
        </w:r>
        <w:commentRangeEnd w:id="77"/>
        <w:r w:rsidR="007A4332">
          <w:rPr>
            <w:rStyle w:val="CommentReference"/>
          </w:rPr>
          <w:commentReference w:id="77"/>
        </w:r>
        <w:r w:rsidR="007A4332">
          <w:t>R package.</w:t>
        </w:r>
      </w:ins>
      <w:commentRangeEnd w:id="59"/>
      <w:ins w:id="78" w:author="Kissler, Stephen" w:date="2023-06-12T14:19:00Z">
        <w:r w:rsidR="00203884">
          <w:rPr>
            <w:rStyle w:val="CommentReference"/>
          </w:rPr>
          <w:commentReference w:id="59"/>
        </w:r>
      </w:ins>
    </w:p>
    <w:p w14:paraId="181AE26E" w14:textId="2F114F11" w:rsidR="00EC7E09" w:rsidRDefault="00EC7E09" w:rsidP="00EC7E09"/>
    <w:p w14:paraId="351285CC" w14:textId="3BA53D92"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w:t>
      </w:r>
      <w:del w:id="79" w:author="Kissler, Stephen" w:date="2023-06-12T14:20:00Z">
        <w:r w:rsidR="00CF10D0" w:rsidDel="008F004F">
          <w:delText xml:space="preserve"> a</w:delText>
        </w:r>
      </w:del>
      <w:r w:rsidR="00CF10D0">
        <w:t xml:space="preserve"> part of the continental U.S.</w:t>
      </w:r>
      <w:r w:rsidR="00904C99">
        <w:t xml:space="preserve"> (Figure S1). </w:t>
      </w:r>
      <w:r w:rsidR="00244EA7">
        <w:t>Yearly v</w:t>
      </w:r>
      <w:r w:rsidR="000C6371">
        <w:t xml:space="preserve">isits per </w:t>
      </w:r>
      <w:ins w:id="80" w:author="Kissler, Stephen" w:date="2023-06-12T14:20:00Z">
        <w:r w:rsidR="009D71FB">
          <w:t xml:space="preserve">1,000 </w:t>
        </w:r>
      </w:ins>
      <w:r w:rsidR="000C6371">
        <w:t>member</w:t>
      </w:r>
      <w:ins w:id="81" w:author="Kissler, Stephen" w:date="2023-06-12T14:20:00Z">
        <w:r w:rsidR="009D71FB">
          <w:t>s</w:t>
        </w:r>
      </w:ins>
      <w:r w:rsidR="000C6371">
        <w:t xml:space="preserve"> by region were calculated by dividing the number of visits in that year by the number of members in the region</w:t>
      </w:r>
      <w:ins w:id="82" w:author="Kissler, Stephen" w:date="2023-06-12T14:20:00Z">
        <w:r w:rsidR="00196293">
          <w:t xml:space="preserve"> and multiplying by 1,000</w:t>
        </w:r>
      </w:ins>
      <w:r w:rsidR="000C6371">
        <w:t xml:space="preserve">. </w:t>
      </w:r>
      <w:r w:rsidR="00EC7E09">
        <w:t xml:space="preserve">Monthly visits per </w:t>
      </w:r>
      <w:ins w:id="83" w:author="Kissler, Stephen" w:date="2023-06-12T14:20:00Z">
        <w:r w:rsidR="00393D42">
          <w:t>1,</w:t>
        </w:r>
      </w:ins>
      <w:ins w:id="84" w:author="Kissler, Stephen" w:date="2023-06-12T14:21:00Z">
        <w:r w:rsidR="00393D42">
          <w:t xml:space="preserve">000 </w:t>
        </w:r>
      </w:ins>
      <w:commentRangeStart w:id="85"/>
      <w:commentRangeStart w:id="86"/>
      <w:r w:rsidR="00EC7E09">
        <w:t>member</w:t>
      </w:r>
      <w:ins w:id="87" w:author="Kissler, Stephen" w:date="2023-06-12T14:21:00Z">
        <w:r w:rsidR="00393D42">
          <w:t>s</w:t>
        </w:r>
      </w:ins>
      <w:r w:rsidR="00EC7E09">
        <w:t xml:space="preserve"> </w:t>
      </w:r>
      <w:commentRangeEnd w:id="85"/>
      <w:r w:rsidR="00EC7E09">
        <w:rPr>
          <w:rStyle w:val="CommentReference"/>
        </w:rPr>
        <w:commentReference w:id="85"/>
      </w:r>
      <w:commentRangeEnd w:id="86"/>
      <w:r w:rsidR="00E34B8D">
        <w:rPr>
          <w:rStyle w:val="CommentReference"/>
        </w:rPr>
        <w:commentReference w:id="86"/>
      </w:r>
      <w:r w:rsidR="00EC7E09">
        <w:t>by state, region, or subregion were calculated by dividing the number of visits in that month by the number of members in that state, region, or subregion over the course of the entire year</w:t>
      </w:r>
      <w:ins w:id="88" w:author="Kissler, Stephen" w:date="2023-06-12T14:21:00Z">
        <w:r w:rsidR="00E8076A">
          <w:t xml:space="preserve"> and multiplying by 1,000</w:t>
        </w:r>
      </w:ins>
      <w:r w:rsidR="00EC7E09">
        <w:t xml:space="preserve">. </w:t>
      </w:r>
      <w:commentRangeStart w:id="89"/>
      <w:ins w:id="90" w:author="Kissler, Stephen" w:date="2023-06-12T14:21:00Z">
        <w:r w:rsidR="009F1683">
          <w:t xml:space="preserve">Visits by </w:t>
        </w:r>
      </w:ins>
      <w:del w:id="91" w:author="Kissler, Stephen" w:date="2023-06-12T14:21:00Z">
        <w:r w:rsidR="00EC7E09" w:rsidDel="009F1683">
          <w:delText>A</w:delText>
        </w:r>
        <w:r w:rsidR="00033C10" w:rsidDel="009F1683">
          <w:delText xml:space="preserve">ge </w:delText>
        </w:r>
      </w:del>
      <w:ins w:id="92" w:author="Kissler, Stephen" w:date="2023-06-12T14:21:00Z">
        <w:r w:rsidR="009F1683">
          <w:t>a</w:t>
        </w:r>
        <w:r w:rsidR="009F1683">
          <w:t xml:space="preserve">ge </w:t>
        </w:r>
      </w:ins>
      <w:r w:rsidR="00033C10">
        <w:t>and sex stra</w:t>
      </w:r>
      <w:r w:rsidR="00EC7E09">
        <w:t xml:space="preserve">ta in </w:t>
      </w:r>
      <w:ins w:id="93" w:author="Kissler, Stephen" w:date="2023-06-12T14:21:00Z">
        <w:r w:rsidR="00567E44">
          <w:t xml:space="preserve">the MarketScan data for </w:t>
        </w:r>
      </w:ins>
      <w:r w:rsidR="00033C10">
        <w:t xml:space="preserve">each </w:t>
      </w:r>
      <w:del w:id="94" w:author="Kissler, Stephen" w:date="2023-06-12T14:21:00Z">
        <w:r w:rsidR="00033C10" w:rsidDel="00CE2CA6">
          <w:delText xml:space="preserve">state within the </w:delText>
        </w:r>
      </w:del>
      <w:r w:rsidR="00CF10D0">
        <w:t>region</w:t>
      </w:r>
      <w:r w:rsidR="00EC7E09">
        <w:t xml:space="preserve"> or subregion were weighted</w:t>
      </w:r>
      <w:r w:rsidR="00033C10">
        <w:t xml:space="preserve"> by </w:t>
      </w:r>
      <w:r w:rsidR="00EC7E09">
        <w:t>the</w:t>
      </w:r>
      <w:del w:id="95" w:author="Kissler, Stephen" w:date="2023-06-12T14:21:00Z">
        <w:r w:rsidR="00EC7E09" w:rsidDel="00CE2CA6">
          <w:delText>ir</w:delText>
        </w:r>
      </w:del>
      <w:r w:rsidR="00033C10">
        <w:t xml:space="preserve"> </w:t>
      </w:r>
      <w:ins w:id="96" w:author="Kissler, Stephen" w:date="2023-06-12T14:21:00Z">
        <w:r w:rsidR="00CE2CA6">
          <w:t xml:space="preserve">actual </w:t>
        </w:r>
      </w:ins>
      <w:r w:rsidR="00033C10">
        <w:t xml:space="preserve">population proportion </w:t>
      </w:r>
      <w:ins w:id="97" w:author="Kissler, Stephen" w:date="2023-06-12T14:21:00Z">
        <w:r w:rsidR="00CE2CA6">
          <w:t xml:space="preserve">represented by that stratum </w:t>
        </w:r>
      </w:ins>
      <w:r w:rsidR="00033C10">
        <w:t xml:space="preserve">in that </w:t>
      </w:r>
      <w:del w:id="98" w:author="Kissler, Stephen" w:date="2023-06-12T14:21:00Z">
        <w:r w:rsidR="00033C10" w:rsidDel="00CE2CA6">
          <w:delText xml:space="preserve">overall </w:delText>
        </w:r>
      </w:del>
      <w:r w:rsidR="00033C10">
        <w:t>region</w:t>
      </w:r>
      <w:r w:rsidR="00EC7E09">
        <w:t xml:space="preserve"> or subregion</w:t>
      </w:r>
      <w:r w:rsidR="00033C10">
        <w:t>.</w:t>
      </w:r>
      <w:r w:rsidR="00E75D58">
        <w:t xml:space="preserve"> </w:t>
      </w:r>
      <w:commentRangeEnd w:id="89"/>
      <w:r w:rsidR="00933E3C">
        <w:rPr>
          <w:rStyle w:val="CommentReference"/>
        </w:rPr>
        <w:commentReference w:id="89"/>
      </w:r>
      <w:r w:rsidR="000A2DED">
        <w:t xml:space="preserve">There was no clear increasing or decreasing secular trend in visits across years (Figure </w:t>
      </w:r>
      <w:r w:rsidR="002E3929">
        <w:t>1</w:t>
      </w:r>
      <w:r w:rsidR="000A2DED">
        <w:t xml:space="preserve">), and thus </w:t>
      </w:r>
      <w:r w:rsidR="003D249B">
        <w:t>visits</w:t>
      </w:r>
      <w:r w:rsidR="00E75D58">
        <w:t xml:space="preserve"> were averaged across all </w:t>
      </w:r>
      <w:commentRangeStart w:id="99"/>
      <w:r w:rsidR="00E75D58">
        <w:t xml:space="preserve">9 years of observation and 95% confidence intervals were calculated </w:t>
      </w:r>
      <w:ins w:id="100" w:author="Kissler, Stephen" w:date="2023-06-12T14:23:00Z">
        <w:r w:rsidR="003E3708">
          <w:t>under the assumption of normally distributed errors</w:t>
        </w:r>
      </w:ins>
      <w:del w:id="101" w:author="Kissler, Stephen" w:date="2023-06-12T14:23:00Z">
        <w:r w:rsidR="00E75D58" w:rsidDel="00B515FA">
          <w:delText>based on a normal distribution</w:delText>
        </w:r>
        <w:commentRangeEnd w:id="99"/>
        <w:r w:rsidR="00E75D58" w:rsidDel="00B515FA">
          <w:rPr>
            <w:rStyle w:val="CommentReference"/>
          </w:rPr>
          <w:commentReference w:id="99"/>
        </w:r>
      </w:del>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102"/>
      <w:r>
        <w:rPr>
          <w:i/>
          <w:iCs/>
        </w:rPr>
        <w:t>Testing</w:t>
      </w:r>
      <w:commentRangeEnd w:id="102"/>
      <w:r w:rsidR="00AE1794">
        <w:rPr>
          <w:rStyle w:val="CommentReference"/>
        </w:rPr>
        <w:commentReference w:id="102"/>
      </w:r>
    </w:p>
    <w:p w14:paraId="22EB8191" w14:textId="345B7621" w:rsidR="007D12F8" w:rsidRDefault="00B37951">
      <w:ins w:id="103" w:author="Kissler, Stephen" w:date="2023-06-12T14:24:00Z">
        <w:r>
          <w:t xml:space="preserve">To assess differences in </w:t>
        </w:r>
      </w:ins>
      <w:ins w:id="104" w:author="Kissler, Stephen" w:date="2023-06-12T14:25:00Z">
        <w:r w:rsidR="00D55E7E">
          <w:t xml:space="preserve">bulk </w:t>
        </w:r>
      </w:ins>
      <w:ins w:id="105" w:author="Kissler, Stephen" w:date="2023-06-12T14:24:00Z">
        <w:r>
          <w:t xml:space="preserve">visit rates across regions, </w:t>
        </w:r>
      </w:ins>
      <w:del w:id="106" w:author="Kissler, Stephen" w:date="2023-06-12T14:24:00Z">
        <w:r w:rsidR="003740A9" w:rsidDel="00FB4778">
          <w:delText xml:space="preserve">Yearly </w:delText>
        </w:r>
      </w:del>
      <w:ins w:id="107" w:author="Kissler, Stephen" w:date="2023-06-12T14:24:00Z">
        <w:r w:rsidR="00FB4778">
          <w:t>y</w:t>
        </w:r>
        <w:r w:rsidR="00FB4778">
          <w:t xml:space="preserve">early </w:t>
        </w:r>
      </w:ins>
      <w:r w:rsidR="003740A9">
        <w:t xml:space="preserve">visits per member in each region were compared </w:t>
      </w:r>
      <w:del w:id="108" w:author="Kissler, Stephen" w:date="2023-06-12T14:24:00Z">
        <w:r w:rsidR="003740A9" w:rsidDel="00E92F4C">
          <w:delText xml:space="preserve">against all other regions </w:delText>
        </w:r>
      </w:del>
      <w:r w:rsidR="003740A9">
        <w:t>using Welch’s two sample t-test (Figure 1</w:t>
      </w:r>
      <w:r w:rsidR="00FE4612">
        <w:t>, Figures S2 and S3</w:t>
      </w:r>
      <w:r w:rsidR="003740A9">
        <w:t xml:space="preserve">). </w:t>
      </w:r>
      <w:ins w:id="109" w:author="Kissler, Stephen" w:date="2023-06-12T14:24:00Z">
        <w:r w:rsidR="00C46A38">
          <w:t>To assess difference</w:t>
        </w:r>
      </w:ins>
      <w:ins w:id="110" w:author="Kissler, Stephen" w:date="2023-06-12T14:26:00Z">
        <w:r w:rsidR="00485BF9">
          <w:t>s</w:t>
        </w:r>
      </w:ins>
      <w:ins w:id="111" w:author="Kissler, Stephen" w:date="2023-06-12T14:24:00Z">
        <w:r w:rsidR="00C46A38">
          <w:t xml:space="preserve"> in </w:t>
        </w:r>
      </w:ins>
      <w:ins w:id="112" w:author="Kissler, Stephen" w:date="2023-06-12T14:25:00Z">
        <w:r w:rsidR="00941766">
          <w:t>the seasonality of GAS visits</w:t>
        </w:r>
        <w:r w:rsidR="00EE7F23">
          <w:t xml:space="preserve"> a</w:t>
        </w:r>
        <w:r w:rsidR="00F40504">
          <w:t>c</w:t>
        </w:r>
        <w:r w:rsidR="00EE7F23">
          <w:t>ross regions</w:t>
        </w:r>
        <w:r w:rsidR="00941766">
          <w:t xml:space="preserve">, </w:t>
        </w:r>
      </w:ins>
      <w:del w:id="113" w:author="Kissler, Stephen" w:date="2023-06-12T14:25:00Z">
        <w:r w:rsidR="003740A9" w:rsidDel="00B64528">
          <w:delText xml:space="preserve">In the seasonal analysis, </w:delText>
        </w:r>
      </w:del>
      <w:r w:rsidR="003740A9">
        <w:t>v</w:t>
      </w:r>
      <w:r w:rsidR="00814D91">
        <w:t>isits in each region and month were compared to all other regions in that month using Welch’s two sample t-test (see Figure S</w:t>
      </w:r>
      <w:r w:rsidR="00C04648">
        <w:t>4</w:t>
      </w:r>
      <w:r w:rsidR="00F321CB">
        <w:t>)</w:t>
      </w:r>
      <w:del w:id="114" w:author="Kissler, Stephen" w:date="2023-06-12T14:25:00Z">
        <w:r w:rsidR="00F321CB" w:rsidDel="00E91EA6">
          <w:delText xml:space="preserve"> </w:delText>
        </w:r>
        <w:r w:rsidR="008D6C73" w:rsidDel="00E91EA6">
          <w:delText>to compare values in each region</w:delText>
        </w:r>
        <w:r w:rsidR="00F64698" w:rsidDel="00E91EA6">
          <w:delText xml:space="preserve"> and month</w:delText>
        </w:r>
        <w:r w:rsidR="008D6C73" w:rsidDel="00E91EA6">
          <w:delText xml:space="preserve"> </w:delText>
        </w:r>
        <w:r w:rsidR="00F64698" w:rsidDel="00E91EA6">
          <w:delText>using all</w:delText>
        </w:r>
        <w:r w:rsidR="008D6C73" w:rsidDel="00E91EA6">
          <w:delText xml:space="preserve"> 9 years of observation</w:delText>
        </w:r>
      </w:del>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9F22D06"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del w:id="115" w:author="Kissler, Stephen" w:date="2023-06-12T14:26:00Z">
        <w:r w:rsidDel="00D92239">
          <w:delText xml:space="preserve">to </w:delText>
        </w:r>
      </w:del>
      <w:ins w:id="116" w:author="Kissler, Stephen" w:date="2023-06-12T14:26:00Z">
        <w:r w:rsidR="000517C0">
          <w:t>according to</w:t>
        </w:r>
        <w:r w:rsidR="00D92239">
          <w:t xml:space="preserve"> </w:t>
        </w:r>
      </w:ins>
      <w:r>
        <w:t xml:space="preserve">the following </w:t>
      </w:r>
      <w:del w:id="117" w:author="Kissler, Stephen" w:date="2023-06-12T14:26:00Z">
        <w:r w:rsidDel="00A91D9A">
          <w:delText>sinusoid</w:delText>
        </w:r>
        <w:r w:rsidR="00E21410" w:rsidDel="00A91D9A">
          <w:delText xml:space="preserve"> </w:delText>
        </w:r>
      </w:del>
      <w:r w:rsidR="00E21410">
        <w:t>e</w:t>
      </w:r>
      <w:r w:rsidR="00F559D9">
        <w:t>quation</w:t>
      </w:r>
      <w:r>
        <w:t>:</w:t>
      </w:r>
    </w:p>
    <w:p w14:paraId="08ED37A8" w14:textId="7196CBF5"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7E75EF7E" w:rsidR="00E37E7B" w:rsidRDefault="00AF0321">
      <w:pPr>
        <w:rPr>
          <w:rFonts w:eastAsiaTheme="minorEastAsia"/>
        </w:rPr>
      </w:pPr>
      <w:ins w:id="118" w:author="Kissler, Stephen" w:date="2023-06-12T14:33:00Z">
        <w:r>
          <w:lastRenderedPageBreak/>
          <w:t>w</w:t>
        </w:r>
      </w:ins>
      <w:del w:id="119" w:author="Kissler, Stephen" w:date="2023-06-12T14:33:00Z">
        <w:r w:rsidR="00BE2C85" w:rsidDel="00AF0321">
          <w:delText>W</w:delText>
        </w:r>
      </w:del>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120"/>
      <w:del w:id="121" w:author="Kissler, Stephen" w:date="2023-06-12T14:26:00Z">
        <w:r w:rsidR="004539AB" w:rsidDel="00E95F5E">
          <w:delText>was</w:delText>
        </w:r>
        <w:r w:rsidR="00BE2C85" w:rsidDel="00E95F5E">
          <w:delText xml:space="preserve"> </w:delText>
        </w:r>
      </w:del>
      <w:ins w:id="122" w:author="Kissler, Stephen" w:date="2023-06-12T14:26:00Z">
        <w:r w:rsidR="00E95F5E">
          <w:t>is</w:t>
        </w:r>
        <w:r w:rsidR="00E95F5E">
          <w:t xml:space="preserve"> </w:t>
        </w:r>
      </w:ins>
      <w:commentRangeEnd w:id="120"/>
      <w:ins w:id="123" w:author="Kissler, Stephen" w:date="2023-06-12T14:41:00Z">
        <w:r w:rsidR="00F05CA9">
          <w:rPr>
            <w:rStyle w:val="CommentReference"/>
          </w:rPr>
          <w:commentReference w:id="120"/>
        </w:r>
      </w:ins>
      <w:r w:rsidR="00BE2C85">
        <w:t>the number of visits per thousand members</w:t>
      </w:r>
      <w:r w:rsidR="003D58E8">
        <w:t xml:space="preserve"> in </w:t>
      </w:r>
      <w:del w:id="124" w:author="Kissler, Stephen" w:date="2023-06-12T14:29:00Z">
        <w:r w:rsidR="003D58E8" w:rsidDel="00D370BB">
          <w:delText xml:space="preserve">a particular </w:delText>
        </w:r>
      </w:del>
      <w:r w:rsidR="003D58E8">
        <w:t>state or region</w:t>
      </w:r>
      <w:r w:rsidR="00A05A33">
        <w:t xml:space="preserve">, </w:t>
      </w:r>
      <w:r w:rsidR="00A05A33">
        <w:rPr>
          <w:i/>
          <w:iCs/>
        </w:rPr>
        <w:t>i</w:t>
      </w:r>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del w:id="125" w:author="Kissler, Stephen" w:date="2023-06-12T14:26:00Z">
        <w:r w:rsidR="004539AB" w:rsidDel="003F0C42">
          <w:delText>was</w:delText>
        </w:r>
        <w:r w:rsidR="00BE2C85" w:rsidDel="003F0C42">
          <w:delText xml:space="preserve"> </w:delText>
        </w:r>
      </w:del>
      <w:ins w:id="126" w:author="Kissler, Stephen" w:date="2023-06-12T14:26:00Z">
        <w:r w:rsidR="003F0C42">
          <w:t>i</w:t>
        </w:r>
      </w:ins>
      <w:ins w:id="127" w:author="Kissler, Stephen" w:date="2023-06-12T14:27:00Z">
        <w:r w:rsidR="003F0C42">
          <w:t>s</w:t>
        </w:r>
      </w:ins>
      <w:ins w:id="128" w:author="Kissler, Stephen" w:date="2023-06-12T14:26:00Z">
        <w:r w:rsidR="003F0C42">
          <w:t xml:space="preserve"> </w:t>
        </w:r>
      </w:ins>
      <w:r w:rsidR="00BE2C85">
        <w:t xml:space="preserve">the amplitude </w:t>
      </w:r>
      <w:del w:id="129" w:author="Kissler, Stephen" w:date="2023-06-12T14:36:00Z">
        <w:r w:rsidR="00BE2C85" w:rsidDel="009C0729">
          <w:delText>(</w:delText>
        </w:r>
      </w:del>
      <w:del w:id="130" w:author="Kissler, Stephen" w:date="2023-06-12T14:30:00Z">
        <w:r w:rsidR="00BE2C85" w:rsidDel="00D370BB">
          <w:delText xml:space="preserve">distance from </w:delText>
        </w:r>
      </w:del>
      <w:del w:id="131" w:author="Kissler, Stephen" w:date="2023-06-12T14:36:00Z">
        <w:r w:rsidR="00BE2C85" w:rsidDel="00AB6D75">
          <w:delText xml:space="preserve">peak to </w:delText>
        </w:r>
      </w:del>
      <w:del w:id="132" w:author="Kissler, Stephen" w:date="2023-06-12T14:29:00Z">
        <w:r w:rsidR="00F111FD" w:rsidDel="00AD256C">
          <w:delText>baseline</w:delText>
        </w:r>
      </w:del>
      <w:del w:id="133" w:author="Kissler, Stephen" w:date="2023-06-12T14:36:00Z">
        <w:r w:rsidR="00BE2C85" w:rsidDel="009C0729">
          <w:delText>)</w:delText>
        </w:r>
        <w:r w:rsidR="003D58E8" w:rsidDel="009C0729">
          <w:delText xml:space="preserve"> </w:delText>
        </w:r>
      </w:del>
      <w:r w:rsidR="003D58E8">
        <w:t xml:space="preserve">for </w:t>
      </w:r>
      <w:r w:rsidR="00A05A33">
        <w:t xml:space="preserve">state/region </w:t>
      </w:r>
      <w:del w:id="134" w:author="Kissler, Stephen" w:date="2023-06-12T14:36:00Z">
        <w:r w:rsidR="00A05A33" w:rsidDel="009C0729">
          <w:rPr>
            <w:i/>
            <w:iCs/>
          </w:rPr>
          <w:delText>i</w:delText>
        </w:r>
      </w:del>
      <w:ins w:id="135" w:author="Kissler, Stephen" w:date="2023-06-12T14:36:00Z">
        <w:r w:rsidR="00A16772">
          <w:rPr>
            <w:i/>
            <w:iCs/>
          </w:rPr>
          <w:t>i</w:t>
        </w:r>
        <w:r w:rsidR="009C0729">
          <w:rPr>
            <w:i/>
            <w:iCs/>
          </w:rPr>
          <w:t xml:space="preserve"> </w:t>
        </w:r>
        <w:r w:rsidR="009C0729">
          <w:t>(difference between the maximum and minimum monthly visits/1000 people in a year)</w:t>
        </w:r>
      </w:ins>
      <w:r w:rsidR="00BE2C85">
        <w:t xml:space="preserve">, </w:t>
      </w:r>
      <m:oMath>
        <m:r>
          <w:ins w:id="136" w:author="Kissler, Stephen" w:date="2023-06-12T14:29:00Z">
            <w:rPr>
              <w:rFonts w:ascii="Cambria Math" w:hAnsi="Cambria Math"/>
            </w:rPr>
            <m:t>2</m:t>
          </w:ins>
        </m:r>
        <m:r>
          <w:ins w:id="137" w:author="Kissler, Stephen" w:date="2023-06-12T14:29:00Z">
            <w:rPr>
              <w:rFonts w:ascii="Cambria Math" w:hAnsi="Cambria Math"/>
              <w:lang w:val="el-GR"/>
            </w:rPr>
            <m:t>π</m:t>
          </w:ins>
        </m:r>
        <m:r>
          <w:ins w:id="138" w:author="Kissler, Stephen" w:date="2023-06-12T14:29:00Z">
            <w:rPr>
              <w:rFonts w:ascii="Cambria Math" w:hAnsi="Cambria Math"/>
              <w:rPrChange w:id="139" w:author="Kissler, Stephen" w:date="2023-06-12T14:29:00Z">
                <w:rPr>
                  <w:rFonts w:ascii="Cambria Math" w:hAnsi="Cambria Math"/>
                  <w:lang w:val="el-GR"/>
                </w:rPr>
              </w:rPrChange>
            </w:rPr>
            <m:t>/</m:t>
          </w:ins>
        </m:r>
        <m:r>
          <w:rPr>
            <w:rFonts w:ascii="Cambria Math" w:hAnsi="Cambria Math"/>
          </w:rPr>
          <m:t>ω</m:t>
        </m:r>
      </m:oMath>
      <w:r w:rsidR="00BE2C85">
        <w:rPr>
          <w:rFonts w:eastAsiaTheme="minorEastAsia"/>
        </w:rPr>
        <w:t xml:space="preserve"> </w:t>
      </w:r>
      <w:del w:id="140" w:author="Kissler, Stephen" w:date="2023-06-12T14:27:00Z">
        <w:r w:rsidR="004539AB" w:rsidDel="00C1595A">
          <w:rPr>
            <w:rFonts w:eastAsiaTheme="minorEastAsia"/>
          </w:rPr>
          <w:delText>was</w:delText>
        </w:r>
        <w:r w:rsidR="00BE2C85" w:rsidDel="00C1595A">
          <w:rPr>
            <w:rFonts w:eastAsiaTheme="minorEastAsia"/>
          </w:rPr>
          <w:delText xml:space="preserve"> </w:delText>
        </w:r>
      </w:del>
      <w:ins w:id="141" w:author="Kissler, Stephen" w:date="2023-06-12T14:27:00Z">
        <w:r w:rsidR="00C1595A">
          <w:rPr>
            <w:rFonts w:eastAsiaTheme="minorEastAsia"/>
          </w:rPr>
          <w:t>is</w:t>
        </w:r>
        <w:r w:rsidR="00C1595A">
          <w:rPr>
            <w:rFonts w:eastAsiaTheme="minorEastAsia"/>
          </w:rPr>
          <w:t xml:space="preserve"> </w:t>
        </w:r>
      </w:ins>
      <w:r w:rsidR="00BE2C85">
        <w:rPr>
          <w:rFonts w:eastAsiaTheme="minorEastAsia"/>
        </w:rPr>
        <w:t>the period</w:t>
      </w:r>
      <w:ins w:id="142" w:author="Kissler, Stephen" w:date="2023-06-12T14:37:00Z">
        <w:r w:rsidR="00F72F2A">
          <w:rPr>
            <w:rFonts w:eastAsiaTheme="minorEastAsia"/>
          </w:rPr>
          <w:t xml:space="preserve"> (the time required for one full cycle of visits)</w:t>
        </w:r>
      </w:ins>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del w:id="143" w:author="Kissler, Stephen" w:date="2023-06-12T14:27:00Z">
        <w:r w:rsidR="004539AB" w:rsidDel="007518B1">
          <w:rPr>
            <w:rFonts w:eastAsiaTheme="minorEastAsia"/>
          </w:rPr>
          <w:delText>was</w:delText>
        </w:r>
        <w:r w:rsidR="00BE2C85" w:rsidDel="007518B1">
          <w:rPr>
            <w:rFonts w:eastAsiaTheme="minorEastAsia"/>
          </w:rPr>
          <w:delText xml:space="preserve"> </w:delText>
        </w:r>
      </w:del>
      <w:ins w:id="144" w:author="Kissler, Stephen" w:date="2023-06-12T14:27:00Z">
        <w:r w:rsidR="007518B1">
          <w:rPr>
            <w:rFonts w:eastAsiaTheme="minorEastAsia"/>
          </w:rPr>
          <w:t>is</w:t>
        </w:r>
        <w:r w:rsidR="007518B1">
          <w:rPr>
            <w:rFonts w:eastAsiaTheme="minorEastAsia"/>
          </w:rPr>
          <w:t xml:space="preserve"> </w:t>
        </w:r>
      </w:ins>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ins w:id="145" w:author="Kissler, Stephen" w:date="2023-06-12T14:37:00Z">
        <w:r w:rsidR="00552786">
          <w:rPr>
            <w:rFonts w:eastAsiaTheme="minorEastAsia"/>
          </w:rPr>
          <w:t xml:space="preserve">(taking values </w:t>
        </w:r>
      </w:ins>
      <w:ins w:id="146" w:author="Kissler, Stephen" w:date="2023-06-12T14:38:00Z">
        <w:r w:rsidR="00552786">
          <w:rPr>
            <w:rFonts w:eastAsiaTheme="minorEastAsia"/>
          </w:rPr>
          <w:t xml:space="preserve">from </w:t>
        </w:r>
      </w:ins>
      <w:del w:id="147" w:author="Kissler, Stephen" w:date="2023-06-12T14:38:00Z">
        <w:r w:rsidR="003D58E8" w:rsidDel="00552786">
          <w:rPr>
            <w:rFonts w:eastAsiaTheme="minorEastAsia"/>
          </w:rPr>
          <w:delText xml:space="preserve">from </w:delText>
        </w:r>
      </w:del>
      <w:r w:rsidR="003D58E8">
        <w:rPr>
          <w:rFonts w:eastAsiaTheme="minorEastAsia"/>
        </w:rPr>
        <w:t>1-12</w:t>
      </w:r>
      <w:ins w:id="148" w:author="Kissler, Stephen" w:date="2023-06-12T14:38:00Z">
        <w:r w:rsidR="00552786">
          <w:rPr>
            <w:rFonts w:eastAsiaTheme="minorEastAsia"/>
          </w:rPr>
          <w:t xml:space="preserve"> with 1 corresponding to January 1</w:t>
        </w:r>
        <w:r w:rsidR="00552786" w:rsidRPr="00552786">
          <w:rPr>
            <w:rFonts w:eastAsiaTheme="minorEastAsia"/>
            <w:vertAlign w:val="superscript"/>
            <w:rPrChange w:id="149" w:author="Kissler, Stephen" w:date="2023-06-12T14:38:00Z">
              <w:rPr>
                <w:rFonts w:eastAsiaTheme="minorEastAsia"/>
              </w:rPr>
            </w:rPrChange>
          </w:rPr>
          <w:t>st</w:t>
        </w:r>
        <w:r w:rsidR="00552786">
          <w:rPr>
            <w:rFonts w:eastAsiaTheme="minorEastAsia"/>
          </w:rPr>
          <w:t>)</w:t>
        </w:r>
      </w:ins>
      <w:r w:rsidR="00BE2C85">
        <w:rPr>
          <w:rFonts w:eastAsiaTheme="minorEastAsia"/>
        </w:rP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BE2C85">
        <w:rPr>
          <w:rFonts w:eastAsiaTheme="minorEastAsia"/>
        </w:rPr>
        <w:t xml:space="preserve"> </w:t>
      </w:r>
      <w:del w:id="150" w:author="Kissler, Stephen" w:date="2023-06-12T14:27:00Z">
        <w:r w:rsidR="004539AB" w:rsidDel="008557E3">
          <w:rPr>
            <w:rFonts w:eastAsiaTheme="minorEastAsia"/>
          </w:rPr>
          <w:delText>was</w:delText>
        </w:r>
        <w:r w:rsidR="00BE2C85" w:rsidDel="008557E3">
          <w:rPr>
            <w:rFonts w:eastAsiaTheme="minorEastAsia"/>
          </w:rPr>
          <w:delText xml:space="preserve"> </w:delText>
        </w:r>
      </w:del>
      <w:ins w:id="151" w:author="Kissler, Stephen" w:date="2023-06-12T14:27:00Z">
        <w:r w:rsidR="008557E3">
          <w:rPr>
            <w:rFonts w:eastAsiaTheme="minorEastAsia"/>
          </w:rPr>
          <w:t>is</w:t>
        </w:r>
        <w:r w:rsidR="008557E3">
          <w:rPr>
            <w:rFonts w:eastAsiaTheme="minorEastAsia"/>
          </w:rPr>
          <w:t xml:space="preserve"> </w:t>
        </w:r>
      </w:ins>
      <w:r w:rsidR="003D58E8">
        <w:rPr>
          <w:rFonts w:eastAsiaTheme="minorEastAsia"/>
        </w:rPr>
        <w:t xml:space="preserve">the </w:t>
      </w:r>
      <w:r w:rsidR="00BE2C85">
        <w:rPr>
          <w:rFonts w:eastAsiaTheme="minorEastAsia"/>
        </w:rPr>
        <w:t>phase</w:t>
      </w:r>
      <w:ins w:id="152" w:author="Kissler, Stephen" w:date="2023-06-12T14:38:00Z">
        <w:r w:rsidR="00176EBA">
          <w:rPr>
            <w:rFonts w:eastAsiaTheme="minorEastAsia"/>
          </w:rPr>
          <w:t xml:space="preserve"> (the horizontal shift in months, so that </w:t>
        </w:r>
        <w:r w:rsidR="00176EBA" w:rsidRPr="00176EBA">
          <w:rPr>
            <w:rFonts w:eastAsiaTheme="minorEastAsia"/>
            <w:i/>
            <w:iCs/>
            <w:lang w:val="el-GR"/>
            <w:rPrChange w:id="153" w:author="Kissler, Stephen" w:date="2023-06-12T14:38:00Z">
              <w:rPr>
                <w:rFonts w:eastAsiaTheme="minorEastAsia"/>
                <w:lang w:val="el-GR"/>
              </w:rPr>
            </w:rPrChange>
          </w:rPr>
          <w:t>φ</w:t>
        </w:r>
        <w:r w:rsidR="00176EBA" w:rsidRPr="00176EBA">
          <w:rPr>
            <w:rFonts w:eastAsiaTheme="minorEastAsia"/>
            <w:i/>
            <w:iCs/>
            <w:vertAlign w:val="subscript"/>
            <w:lang w:val="en-GB"/>
            <w:rPrChange w:id="154" w:author="Kissler, Stephen" w:date="2023-06-12T14:38:00Z">
              <w:rPr>
                <w:rFonts w:eastAsiaTheme="minorEastAsia"/>
                <w:lang w:val="en-GB"/>
              </w:rPr>
            </w:rPrChange>
          </w:rPr>
          <w:t>i</w:t>
        </w:r>
        <w:r w:rsidR="00176EBA">
          <w:rPr>
            <w:rFonts w:eastAsiaTheme="minorEastAsia"/>
            <w:lang w:val="en-GB"/>
          </w:rPr>
          <w:t xml:space="preserve"> is </w:t>
        </w:r>
      </w:ins>
      <w:ins w:id="155" w:author="Kissler, Stephen" w:date="2023-06-12T14:39:00Z">
        <w:r w:rsidR="00176EBA">
          <w:rPr>
            <w:rFonts w:eastAsiaTheme="minorEastAsia"/>
            <w:lang w:val="en-GB"/>
          </w:rPr>
          <w:t>the month in which the maximum visits/1000 people occurs)</w:t>
        </w:r>
      </w:ins>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del w:id="156" w:author="Kissler, Stephen" w:date="2023-06-12T14:27:00Z">
        <w:r w:rsidR="004539AB" w:rsidDel="00A2043A">
          <w:rPr>
            <w:rFonts w:eastAsiaTheme="minorEastAsia"/>
          </w:rPr>
          <w:delText>was</w:delText>
        </w:r>
        <w:r w:rsidR="00BE2C85" w:rsidDel="00A2043A">
          <w:rPr>
            <w:rFonts w:eastAsiaTheme="minorEastAsia"/>
          </w:rPr>
          <w:delText xml:space="preserve"> </w:delText>
        </w:r>
      </w:del>
      <w:ins w:id="157" w:author="Kissler, Stephen" w:date="2023-06-12T14:27:00Z">
        <w:r w:rsidR="00A2043A">
          <w:rPr>
            <w:rFonts w:eastAsiaTheme="minorEastAsia"/>
          </w:rPr>
          <w:t>i</w:t>
        </w:r>
        <w:r w:rsidR="00BB4536">
          <w:rPr>
            <w:rFonts w:eastAsiaTheme="minorEastAsia"/>
          </w:rPr>
          <w:t>s the</w:t>
        </w:r>
        <w:r w:rsidR="00A2043A">
          <w:rPr>
            <w:rFonts w:eastAsiaTheme="minorEastAsia"/>
          </w:rPr>
          <w:t xml:space="preserve"> </w:t>
        </w:r>
      </w:ins>
      <w:del w:id="158" w:author="Kissler, Stephen" w:date="2023-06-12T14:39:00Z">
        <w:r w:rsidR="00BE2C85" w:rsidDel="00317FF4">
          <w:rPr>
            <w:rFonts w:eastAsiaTheme="minorEastAsia"/>
          </w:rPr>
          <w:delText>offset</w:delText>
        </w:r>
      </w:del>
      <w:ins w:id="159" w:author="Kissler, Stephen" w:date="2023-06-12T14:39:00Z">
        <w:r w:rsidR="00317FF4">
          <w:rPr>
            <w:rFonts w:eastAsiaTheme="minorEastAsia"/>
          </w:rPr>
          <w:t>baseline</w:t>
        </w:r>
        <w:r w:rsidR="00317FF4">
          <w:rPr>
            <w:rFonts w:eastAsiaTheme="minorEastAsia"/>
          </w:rPr>
          <w:t xml:space="preserve"> </w:t>
        </w:r>
        <w:r w:rsidR="000F1028">
          <w:rPr>
            <w:rFonts w:eastAsiaTheme="minorEastAsia"/>
          </w:rPr>
          <w:t xml:space="preserve">visit rate </w:t>
        </w:r>
        <w:r w:rsidR="009F34AD">
          <w:rPr>
            <w:rFonts w:eastAsiaTheme="minorEastAsia"/>
          </w:rPr>
          <w:t xml:space="preserve">(i.e., the mean number of visits/1000 people in location </w:t>
        </w:r>
        <w:r w:rsidR="009F34AD">
          <w:rPr>
            <w:rFonts w:eastAsiaTheme="minorEastAsia"/>
            <w:i/>
            <w:iCs/>
          </w:rPr>
          <w:t>i</w:t>
        </w:r>
        <w:r w:rsidR="009F34AD">
          <w:rPr>
            <w:rFonts w:eastAsiaTheme="minorEastAsia"/>
          </w:rPr>
          <w:t>)</w:t>
        </w:r>
      </w:ins>
      <w:r w:rsidR="00BE2C85">
        <w:rPr>
          <w:rFonts w:eastAsiaTheme="minorEastAsia"/>
        </w:rPr>
        <w:t>.</w:t>
      </w:r>
      <w:ins w:id="160" w:author="Kissler, Stephen" w:date="2023-06-12T14:27:00Z">
        <w:r w:rsidR="0055387B">
          <w:rPr>
            <w:rFonts w:eastAsiaTheme="minorEastAsia"/>
          </w:rPr>
          <w:t xml:space="preserve"> The period</w:t>
        </w:r>
      </w:ins>
      <w:ins w:id="161" w:author="Kissler, Stephen" w:date="2023-06-12T14:28:00Z">
        <w:r w:rsidR="00462132" w:rsidRPr="00462132">
          <w:rPr>
            <w:rFonts w:eastAsiaTheme="minorEastAsia"/>
            <w:rPrChange w:id="162" w:author="Kissler, Stephen" w:date="2023-06-12T14:28:00Z">
              <w:rPr>
                <w:rFonts w:eastAsiaTheme="minorEastAsia"/>
                <w:lang w:val="el-GR"/>
              </w:rPr>
            </w:rPrChange>
          </w:rPr>
          <w:t xml:space="preserve"> </w:t>
        </w:r>
      </w:ins>
      <w:del w:id="163" w:author="Kissler, Stephen" w:date="2023-06-12T14:28:00Z">
        <w:r w:rsidR="00234845" w:rsidRPr="00234845" w:rsidDel="00462132">
          <w:rPr>
            <w:rFonts w:ascii="Cambria Math" w:hAnsi="Cambria Math"/>
            <w:i/>
          </w:rPr>
          <w:delText xml:space="preserve"> </w:delText>
        </w:r>
      </w:del>
      <m:oMath>
        <m:r>
          <w:del w:id="164" w:author="Kissler, Stephen" w:date="2023-06-12T14:28:00Z">
            <w:rPr>
              <w:rFonts w:ascii="Cambria Math" w:hAnsi="Cambria Math"/>
            </w:rPr>
            <m:t>ω</m:t>
          </w:del>
        </m:r>
      </m:oMath>
      <w:del w:id="165" w:author="Kissler, Stephen" w:date="2023-06-12T14:28:00Z">
        <w:r w:rsidR="00234845" w:rsidDel="00462132">
          <w:rPr>
            <w:rFonts w:eastAsiaTheme="minorEastAsia"/>
          </w:rPr>
          <w:delText xml:space="preserve"> </w:delText>
        </w:r>
      </w:del>
      <w:r w:rsidR="00234845">
        <w:rPr>
          <w:rFonts w:eastAsiaTheme="minorEastAsia"/>
        </w:rPr>
        <w:t>was fixed</w:t>
      </w:r>
      <w:ins w:id="166" w:author="Kissler, Stephen" w:date="2023-06-12T14:27:00Z">
        <w:r w:rsidR="00462132">
          <w:rPr>
            <w:rFonts w:eastAsiaTheme="minorEastAsia"/>
          </w:rPr>
          <w:t xml:space="preserve"> at 12 months</w:t>
        </w:r>
      </w:ins>
      <w:ins w:id="167" w:author="Kissler, Stephen" w:date="2023-06-12T14:28:00Z">
        <w:r w:rsidR="00975217" w:rsidRPr="007F66D1">
          <w:rPr>
            <w:rFonts w:eastAsiaTheme="minorEastAsia"/>
            <w:rPrChange w:id="168" w:author="Kissler, Stephen" w:date="2023-06-12T14:29:00Z">
              <w:rPr>
                <w:rFonts w:eastAsiaTheme="minorEastAsia"/>
                <w:lang w:val="el-GR"/>
              </w:rPr>
            </w:rPrChange>
          </w:rPr>
          <w:t xml:space="preserve"> (</w:t>
        </w:r>
      </w:ins>
      <w:del w:id="169" w:author="Kissler, Stephen" w:date="2023-06-12T14:28:00Z">
        <w:r w:rsidR="00234845" w:rsidDel="00975217">
          <w:rPr>
            <w:rFonts w:eastAsiaTheme="minorEastAsia"/>
          </w:rPr>
          <w:delText xml:space="preserve"> at</w:delText>
        </w:r>
        <w:r w:rsidR="004539AB" w:rsidDel="00975217">
          <w:rPr>
            <w:rFonts w:eastAsiaTheme="minorEastAsia"/>
          </w:rPr>
          <w:delText xml:space="preserve"> </w:delText>
        </w:r>
      </w:del>
      <w:ins w:id="170" w:author="Kissler, Stephen" w:date="2023-06-12T14:27:00Z">
        <w:r w:rsidR="00462132">
          <w:rPr>
            <w:rFonts w:eastAsiaTheme="minorEastAsia"/>
            <w:lang w:val="el-GR"/>
          </w:rPr>
          <w:t>ω</w:t>
        </w:r>
        <w:r w:rsidR="00462132" w:rsidRPr="00462132">
          <w:rPr>
            <w:rFonts w:eastAsiaTheme="minorEastAsia"/>
            <w:rPrChange w:id="171" w:author="Kissler, Stephen" w:date="2023-06-12T14:27:00Z">
              <w:rPr>
                <w:rFonts w:eastAsiaTheme="minorEastAsia"/>
                <w:lang w:val="el-GR"/>
              </w:rPr>
            </w:rPrChange>
          </w:rPr>
          <w:t xml:space="preserve"> =</w:t>
        </w:r>
      </w:ins>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ins w:id="172" w:author="Kissler, Stephen" w:date="2023-06-12T14:28:00Z">
        <w:r w:rsidR="00975217" w:rsidRPr="007F66D1">
          <w:rPr>
            <w:rFonts w:eastAsiaTheme="minorEastAsia"/>
            <w:rPrChange w:id="173" w:author="Kissler, Stephen" w:date="2023-06-12T14:29:00Z">
              <w:rPr>
                <w:rFonts w:eastAsiaTheme="minorEastAsia"/>
                <w:lang w:val="el-GR"/>
              </w:rPr>
            </w:rPrChange>
          </w:rPr>
          <w:t>)</w:t>
        </w:r>
      </w:ins>
      <w:r w:rsidR="00234845">
        <w:rPr>
          <w:rFonts w:eastAsiaTheme="minorEastAsia"/>
        </w:rPr>
        <w:t xml:space="preserve">.  </w:t>
      </w:r>
      <w:del w:id="174" w:author="Kissler, Stephen" w:date="2023-06-12T14:31:00Z">
        <w:r w:rsidR="00234845" w:rsidDel="009344B7">
          <w:rPr>
            <w:rFonts w:eastAsiaTheme="minorEastAsia"/>
          </w:rPr>
          <w:delText xml:space="preserve">Starting </w:delText>
        </w:r>
      </w:del>
      <w:ins w:id="175" w:author="Kissler, Stephen" w:date="2023-06-12T14:31:00Z">
        <w:r w:rsidR="009344B7">
          <w:rPr>
            <w:rFonts w:eastAsiaTheme="minorEastAsia"/>
          </w:rPr>
          <w:t xml:space="preserve">Initial </w:t>
        </w:r>
      </w:ins>
      <w:ins w:id="176" w:author="Kissler, Stephen" w:date="2023-06-12T14:32:00Z">
        <w:r w:rsidR="00471FD6">
          <w:rPr>
            <w:rFonts w:eastAsiaTheme="minorEastAsia"/>
          </w:rPr>
          <w:t>guess</w:t>
        </w:r>
        <w:r w:rsidR="003E73CD">
          <w:rPr>
            <w:rFonts w:eastAsiaTheme="minorEastAsia"/>
          </w:rPr>
          <w:t xml:space="preserve">es </w:t>
        </w:r>
      </w:ins>
      <w:del w:id="177" w:author="Kissler, Stephen" w:date="2023-06-12T14:31:00Z">
        <w:r w:rsidR="00234845" w:rsidDel="009344B7">
          <w:rPr>
            <w:rFonts w:eastAsiaTheme="minorEastAsia"/>
          </w:rPr>
          <w:delText xml:space="preserve">parameters </w:delText>
        </w:r>
      </w:del>
      <w:r w:rsidR="00234845">
        <w:rPr>
          <w:rFonts w:eastAsiaTheme="minorEastAsia"/>
        </w:rPr>
        <w:t xml:space="preserve">for </w:t>
      </w:r>
      <w:ins w:id="178" w:author="Kissler, Stephen" w:date="2023-06-12T14:31:00Z">
        <w:r w:rsidR="009344B7">
          <w:rPr>
            <w:rFonts w:eastAsiaTheme="minorEastAsia"/>
          </w:rPr>
          <w:t xml:space="preserve">estimating the </w:t>
        </w:r>
      </w:ins>
      <w:r w:rsidR="00234845">
        <w:rPr>
          <w:rFonts w:eastAsiaTheme="minorEastAsia"/>
        </w:rPr>
        <w:t xml:space="preserve">amplitude, phase, and offset were </w:t>
      </w:r>
      <w:del w:id="179" w:author="Kissler, Stephen" w:date="2023-06-12T14:32:00Z">
        <w:r w:rsidR="00AB4230" w:rsidDel="00B8319D">
          <w:rPr>
            <w:rFonts w:eastAsiaTheme="minorEastAsia"/>
          </w:rPr>
          <w:delText xml:space="preserve">estimated </w:delText>
        </w:r>
      </w:del>
      <w:ins w:id="180" w:author="Kissler, Stephen" w:date="2023-06-12T14:32:00Z">
        <w:r w:rsidR="00B8319D">
          <w:rPr>
            <w:rFonts w:eastAsiaTheme="minorEastAsia"/>
          </w:rPr>
          <w:t>chosen</w:t>
        </w:r>
        <w:r w:rsidR="00B8319D">
          <w:rPr>
            <w:rFonts w:eastAsiaTheme="minorEastAsia"/>
          </w:rPr>
          <w:t xml:space="preserve"> </w:t>
        </w:r>
      </w:ins>
      <w:r w:rsidR="00234845">
        <w:rPr>
          <w:rFonts w:eastAsiaTheme="minorEastAsia"/>
        </w:rPr>
        <w:t xml:space="preserve">and then optimized </w:t>
      </w:r>
      <w:del w:id="181" w:author="Kissler, Stephen" w:date="2023-06-12T14:35:00Z">
        <w:r w:rsidR="00234845" w:rsidDel="005053D8">
          <w:rPr>
            <w:rFonts w:eastAsiaTheme="minorEastAsia"/>
          </w:rPr>
          <w:delText>during the individual fitting processes</w:delText>
        </w:r>
      </w:del>
      <w:ins w:id="182" w:author="Kissler, Stephen" w:date="2023-06-12T14:35:00Z">
        <w:r w:rsidR="005053D8">
          <w:rPr>
            <w:rFonts w:eastAsiaTheme="minorEastAsia"/>
          </w:rPr>
          <w:t xml:space="preserve">using the </w:t>
        </w:r>
        <w:r w:rsidR="005053D8">
          <w:rPr>
            <w:rFonts w:eastAsiaTheme="minorEastAsia"/>
            <w:i/>
            <w:iCs/>
          </w:rPr>
          <w:t>nls</w:t>
        </w:r>
        <w:r w:rsidR="005053D8">
          <w:rPr>
            <w:rFonts w:eastAsiaTheme="minorEastAsia"/>
          </w:rPr>
          <w:t xml:space="preserve"> package in R</w:t>
        </w:r>
      </w:ins>
      <w:r w:rsidR="00234845">
        <w:rPr>
          <w:rFonts w:eastAsiaTheme="minorEastAsia"/>
        </w:rPr>
        <w:t>.</w:t>
      </w:r>
      <w:r w:rsidR="00BE2C85">
        <w:rPr>
          <w:rFonts w:eastAsiaTheme="minorEastAsia"/>
        </w:rPr>
        <w:t xml:space="preserve"> </w:t>
      </w:r>
      <w:del w:id="183" w:author="Kissler, Stephen" w:date="2023-06-12T14:32:00Z">
        <w:r w:rsidR="002C3A9E" w:rsidDel="000D21BF">
          <w:rPr>
            <w:rFonts w:eastAsiaTheme="minorEastAsia"/>
          </w:rPr>
          <w:delText xml:space="preserve">Starting </w:delText>
        </w:r>
      </w:del>
      <w:ins w:id="184" w:author="Kissler, Stephen" w:date="2023-06-12T14:32:00Z">
        <w:r w:rsidR="000D21BF">
          <w:rPr>
            <w:rFonts w:eastAsiaTheme="minorEastAsia"/>
          </w:rPr>
          <w:t>The initial</w:t>
        </w:r>
        <w:r w:rsidR="000D21BF">
          <w:rPr>
            <w:rFonts w:eastAsiaTheme="minorEastAsia"/>
          </w:rPr>
          <w:t xml:space="preserve"> </w:t>
        </w:r>
      </w:ins>
      <w:r w:rsidR="002C3A9E">
        <w:rPr>
          <w:rFonts w:eastAsiaTheme="minorEastAsia"/>
        </w:rPr>
        <w:t>a</w:t>
      </w:r>
      <w:r w:rsidR="00BE2C85">
        <w:rPr>
          <w:rFonts w:eastAsiaTheme="minorEastAsia"/>
        </w:rPr>
        <w:t xml:space="preserve">mplitude was </w:t>
      </w:r>
      <w:del w:id="185" w:author="Kissler, Stephen" w:date="2023-06-12T14:32:00Z">
        <w:r w:rsidR="00BE2C85" w:rsidDel="00FA5928">
          <w:rPr>
            <w:rFonts w:eastAsiaTheme="minorEastAsia"/>
          </w:rPr>
          <w:delText>estimated</w:delText>
        </w:r>
        <w:r w:rsidR="00F111FD" w:rsidDel="00FA5928">
          <w:rPr>
            <w:rFonts w:eastAsiaTheme="minorEastAsia"/>
          </w:rPr>
          <w:delText xml:space="preserve"> </w:delText>
        </w:r>
      </w:del>
      <w:ins w:id="186" w:author="Kissler, Stephen" w:date="2023-06-12T14:32:00Z">
        <w:r w:rsidR="00FA5928">
          <w:rPr>
            <w:rFonts w:eastAsiaTheme="minorEastAsia"/>
          </w:rPr>
          <w:t>specified as</w:t>
        </w:r>
        <w:r w:rsidR="00FA5928">
          <w:rPr>
            <w:rFonts w:eastAsiaTheme="minorEastAsia"/>
          </w:rPr>
          <w:t xml:space="preserve"> </w:t>
        </w:r>
      </w:ins>
      <w:del w:id="187" w:author="Kissler, Stephen" w:date="2023-06-12T14:32:00Z">
        <w:r w:rsidR="00F111FD" w:rsidDel="00FA5928">
          <w:rPr>
            <w:rFonts w:eastAsiaTheme="minorEastAsia"/>
          </w:rPr>
          <w:delText xml:space="preserve">by </w:delText>
        </w:r>
        <w:r w:rsidR="00F111FD" w:rsidDel="005F4F42">
          <w:rPr>
            <w:rFonts w:eastAsiaTheme="minorEastAsia"/>
          </w:rPr>
          <w:delText>calculating</w:delText>
        </w:r>
        <w:r w:rsidR="002C3A9E" w:rsidDel="005F4F42">
          <w:rPr>
            <w:rFonts w:eastAsiaTheme="minorEastAsia"/>
          </w:rPr>
          <w:delText xml:space="preserve"> </w:delText>
        </w:r>
      </w:del>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del w:id="188" w:author="Kissler, Stephen" w:date="2023-06-12T14:32:00Z">
        <w:r w:rsidR="002C3A9E" w:rsidDel="00E77453">
          <w:rPr>
            <w:rFonts w:eastAsiaTheme="minorEastAsia"/>
          </w:rPr>
          <w:delText xml:space="preserve">Starting </w:delText>
        </w:r>
      </w:del>
      <w:ins w:id="189" w:author="Kissler, Stephen" w:date="2023-06-12T14:32:00Z">
        <w:r w:rsidR="00E77453">
          <w:rPr>
            <w:rFonts w:eastAsiaTheme="minorEastAsia"/>
          </w:rPr>
          <w:t>The initial</w:t>
        </w:r>
        <w:r w:rsidR="00E77453">
          <w:rPr>
            <w:rFonts w:eastAsiaTheme="minorEastAsia"/>
          </w:rPr>
          <w:t xml:space="preserve"> </w:t>
        </w:r>
      </w:ins>
      <w:r w:rsidR="002C3A9E">
        <w:rPr>
          <w:rFonts w:eastAsiaTheme="minorEastAsia"/>
        </w:rPr>
        <w:t xml:space="preserve">phase was </w:t>
      </w:r>
      <w:del w:id="190" w:author="Kissler, Stephen" w:date="2023-06-12T14:32:00Z">
        <w:r w:rsidR="002C3A9E" w:rsidDel="00885235">
          <w:rPr>
            <w:rFonts w:eastAsiaTheme="minorEastAsia"/>
          </w:rPr>
          <w:delText xml:space="preserve">calculated </w:delText>
        </w:r>
      </w:del>
      <w:ins w:id="191" w:author="Kissler, Stephen" w:date="2023-06-12T14:32:00Z">
        <w:r w:rsidR="00885235">
          <w:rPr>
            <w:rFonts w:eastAsiaTheme="minorEastAsia"/>
          </w:rPr>
          <w:t>specified</w:t>
        </w:r>
        <w:r w:rsidR="00885235">
          <w:rPr>
            <w:rFonts w:eastAsiaTheme="minorEastAsia"/>
          </w:rPr>
          <w:t xml:space="preserve"> </w:t>
        </w:r>
      </w:ins>
      <w:r w:rsidR="002C3A9E">
        <w:rPr>
          <w:rFonts w:eastAsiaTheme="minorEastAsia"/>
        </w:rPr>
        <w:t xml:space="preserve">as the average month during which the maximum number of visits occurred. </w:t>
      </w:r>
      <w:del w:id="192" w:author="Kissler, Stephen" w:date="2023-06-12T14:33:00Z">
        <w:r w:rsidR="002C3A9E" w:rsidDel="001F6BFF">
          <w:rPr>
            <w:rFonts w:eastAsiaTheme="minorEastAsia"/>
          </w:rPr>
          <w:delText xml:space="preserve">Starting </w:delText>
        </w:r>
      </w:del>
      <w:ins w:id="193" w:author="Kissler, Stephen" w:date="2023-06-12T14:35:00Z">
        <w:r w:rsidR="00075739">
          <w:rPr>
            <w:rFonts w:eastAsiaTheme="minorEastAsia"/>
          </w:rPr>
          <w:t>T</w:t>
        </w:r>
      </w:ins>
      <w:ins w:id="194" w:author="Kissler, Stephen" w:date="2023-06-12T14:33:00Z">
        <w:r w:rsidR="001F6BFF">
          <w:rPr>
            <w:rFonts w:eastAsiaTheme="minorEastAsia"/>
          </w:rPr>
          <w:t>he initial</w:t>
        </w:r>
        <w:r w:rsidR="001F6BFF">
          <w:rPr>
            <w:rFonts w:eastAsiaTheme="minorEastAsia"/>
          </w:rPr>
          <w:t xml:space="preserve"> </w:t>
        </w:r>
      </w:ins>
      <w:r w:rsidR="002C3A9E">
        <w:rPr>
          <w:rFonts w:eastAsiaTheme="minorEastAsia"/>
        </w:rPr>
        <w:t xml:space="preserve">offset was </w:t>
      </w:r>
      <w:del w:id="195" w:author="Kissler, Stephen" w:date="2023-06-12T14:33:00Z">
        <w:r w:rsidR="002C3A9E" w:rsidDel="00C27601">
          <w:rPr>
            <w:rFonts w:eastAsiaTheme="minorEastAsia"/>
          </w:rPr>
          <w:delText xml:space="preserve">calculated </w:delText>
        </w:r>
      </w:del>
      <w:ins w:id="196" w:author="Kissler, Stephen" w:date="2023-06-12T14:33:00Z">
        <w:r w:rsidR="00C27601">
          <w:rPr>
            <w:rFonts w:eastAsiaTheme="minorEastAsia"/>
          </w:rPr>
          <w:t>specified</w:t>
        </w:r>
        <w:r w:rsidR="00C27601">
          <w:rPr>
            <w:rFonts w:eastAsiaTheme="minorEastAsia"/>
          </w:rPr>
          <w:t xml:space="preserve"> </w:t>
        </w:r>
      </w:ins>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0153B7B7" w:rsidR="00606E49" w:rsidRPr="00BE2C85" w:rsidRDefault="003D249B">
      <w:r>
        <w:t xml:space="preserve">The phase </w:t>
      </w:r>
      <w:ins w:id="197" w:author="Kissler, Stephen" w:date="2023-06-12T14:40:00Z">
        <w:r w:rsidR="004F45B5" w:rsidRPr="004F45B5">
          <w:rPr>
            <w:i/>
            <w:iCs/>
            <w:lang w:val="el-GR"/>
            <w:rPrChange w:id="198" w:author="Kissler, Stephen" w:date="2023-06-12T14:40:00Z">
              <w:rPr>
                <w:lang w:val="el-GR"/>
              </w:rPr>
            </w:rPrChange>
          </w:rPr>
          <w:t>φ</w:t>
        </w:r>
        <w:r w:rsidR="004F45B5" w:rsidRPr="004F45B5">
          <w:rPr>
            <w:rPrChange w:id="199" w:author="Kissler, Stephen" w:date="2023-06-12T14:40:00Z">
              <w:rPr>
                <w:lang w:val="el-GR"/>
              </w:rPr>
            </w:rPrChange>
          </w:rPr>
          <w:t xml:space="preserve"> </w:t>
        </w:r>
      </w:ins>
      <w:del w:id="200" w:author="Kissler, Stephen" w:date="2023-06-12T14:40:00Z">
        <w:r w:rsidDel="004F45B5">
          <w:delText>of sinusoid</w:delText>
        </w:r>
        <w:r w:rsidR="00BD1762" w:rsidDel="004F45B5">
          <w:delText>al</w:delText>
        </w:r>
        <w:r w:rsidDel="004F45B5">
          <w:delText xml:space="preserve"> fit</w:delText>
        </w:r>
        <w:r w:rsidR="000A62B7" w:rsidDel="004F45B5">
          <w:delText>s</w:delText>
        </w:r>
        <w:r w:rsidDel="004F45B5">
          <w:delText xml:space="preserve"> </w:delText>
        </w:r>
      </w:del>
      <w:r>
        <w:t>represents the month during which the peak in visits occur</w:t>
      </w:r>
      <w:r w:rsidR="000A62B7">
        <w:t>red</w:t>
      </w:r>
      <w:r>
        <w:t>, which is 6 months before and after the month with the minimum number of visits</w:t>
      </w:r>
      <w:r w:rsidR="003D58E8">
        <w:t xml:space="preserve"> according to sinusoid structure</w:t>
      </w:r>
      <w:ins w:id="201" w:author="Kissler, Stephen" w:date="2023-06-12T14:41:00Z">
        <w:r w:rsidR="002C1E61">
          <w:t xml:space="preserve"> with a 12-month period</w:t>
        </w:r>
      </w:ins>
      <w:r>
        <w:t xml:space="preserve">. </w:t>
      </w:r>
      <w:del w:id="202" w:author="Kissler, Stephen" w:date="2023-06-12T14:41:00Z">
        <w:r w:rsidR="00D75ACA" w:rsidDel="0013373D">
          <w:delText xml:space="preserve">The </w:delText>
        </w:r>
      </w:del>
      <w:ins w:id="203" w:author="Kissler, Stephen" w:date="2023-06-12T14:41:00Z">
        <w:r w:rsidR="0013373D">
          <w:t xml:space="preserve">We mapped months from the dataset to </w:t>
        </w:r>
      </w:ins>
      <w:ins w:id="204" w:author="Kissler, Stephen" w:date="2023-06-12T14:42:00Z">
        <w:r w:rsidR="0013373D">
          <w:t xml:space="preserve">integers from </w:t>
        </w:r>
      </w:ins>
      <w:del w:id="205" w:author="Kissler, Stephen" w:date="2023-06-12T14:42:00Z">
        <w:r w:rsidR="00D75ACA" w:rsidDel="0013373D">
          <w:delText xml:space="preserve">data specify the month of the visit as an integer from </w:delText>
        </w:r>
      </w:del>
      <w:r w:rsidR="00D75ACA">
        <w:t xml:space="preserve">1-12 </w:t>
      </w:r>
      <w:del w:id="206" w:author="Kissler, Stephen" w:date="2023-06-12T14:42:00Z">
        <w:r w:rsidR="00D75ACA" w:rsidDel="00816147">
          <w:delText xml:space="preserve">representing the month </w:delText>
        </w:r>
      </w:del>
      <w:r w:rsidR="00D75ACA">
        <w:t xml:space="preserve">(January-December) during which the visit took place. </w:t>
      </w:r>
      <w:r>
        <w:t xml:space="preserve">Because the sinusoidal fitting process can result in phases &lt;0 or &gt;12, calculated phases were corrected to fall within the </w:t>
      </w:r>
      <w:commentRangeStart w:id="207"/>
      <w:commentRangeStart w:id="208"/>
      <w:r>
        <w:t xml:space="preserve">0-12 range by dividing all phases by 12 </w:t>
      </w:r>
      <w:commentRangeEnd w:id="207"/>
      <w:r w:rsidR="00683790">
        <w:rPr>
          <w:rStyle w:val="CommentReference"/>
        </w:rPr>
        <w:commentReference w:id="207"/>
      </w:r>
      <w:commentRangeEnd w:id="208"/>
      <w:r w:rsidR="00A05A33">
        <w:rPr>
          <w:rStyle w:val="CommentReference"/>
        </w:rPr>
        <w:commentReference w:id="208"/>
      </w:r>
      <w:r>
        <w:t>and taking the remainder of this division</w:t>
      </w:r>
      <w:r w:rsidR="00BD1762">
        <w:t xml:space="preserve"> (applying the modulus function)</w:t>
      </w:r>
      <w:r>
        <w:t>.</w:t>
      </w:r>
      <w:r w:rsidR="00D75ACA">
        <w:t xml:space="preserve"> Taking each integer value to be the first day of the specified month (</w:t>
      </w:r>
      <w:del w:id="209" w:author="Kissler, Stephen" w:date="2023-06-12T14:44:00Z">
        <w:r w:rsidR="00D75ACA" w:rsidDel="00F3397C">
          <w:delText>e.g.</w:delText>
        </w:r>
      </w:del>
      <w:ins w:id="210" w:author="Kissler, Stephen" w:date="2023-06-12T14:44:00Z">
        <w:r w:rsidR="00F3397C">
          <w:t>e.g.,</w:t>
        </w:r>
      </w:ins>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211"/>
      <w:commentRangeStart w:id="212"/>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211"/>
      <w:r>
        <w:rPr>
          <w:rStyle w:val="CommentReference"/>
        </w:rPr>
        <w:commentReference w:id="211"/>
      </w:r>
      <w:commentRangeEnd w:id="212"/>
      <w:r w:rsidR="00945888">
        <w:rPr>
          <w:rStyle w:val="CommentReference"/>
        </w:rPr>
        <w:commentReference w:id="212"/>
      </w:r>
    </w:p>
    <w:p w14:paraId="6FA22592" w14:textId="77777777" w:rsidR="00E37E7B" w:rsidRDefault="00E37E7B">
      <w:pPr>
        <w:rPr>
          <w:b/>
          <w:bCs/>
        </w:rPr>
      </w:pPr>
    </w:p>
    <w:p w14:paraId="2C2F28B6" w14:textId="5B52A12B" w:rsidR="00D067BE" w:rsidRDefault="00431522">
      <w:del w:id="213" w:author="Kissler, Stephen" w:date="2023-06-12T14:44:00Z">
        <w:r w:rsidDel="00F020ED">
          <w:delText>95% c</w:delText>
        </w:r>
      </w:del>
      <w:ins w:id="214" w:author="Kissler, Stephen" w:date="2023-06-12T14:44:00Z">
        <w:r w:rsidR="00F020ED">
          <w:t>C</w:t>
        </w:r>
      </w:ins>
      <w:r>
        <w:t xml:space="preserve">onfidence </w:t>
      </w:r>
      <w:del w:id="215" w:author="Kissler, Stephen" w:date="2023-06-12T14:43:00Z">
        <w:r w:rsidDel="00561C47">
          <w:delText xml:space="preserve">intervals </w:delText>
        </w:r>
      </w:del>
      <w:ins w:id="216" w:author="Kissler, Stephen" w:date="2023-06-12T14:43:00Z">
        <w:r w:rsidR="00561C47">
          <w:t>regions</w:t>
        </w:r>
        <w:r w:rsidR="00561C47">
          <w:t xml:space="preserve"> </w:t>
        </w:r>
      </w:ins>
      <w:r w:rsidR="0068661D">
        <w:t xml:space="preserve">for </w:t>
      </w:r>
      <w:ins w:id="217" w:author="Kissler, Stephen" w:date="2023-06-12T14:43:00Z">
        <w:r w:rsidR="00CA7B69">
          <w:t xml:space="preserve">the </w:t>
        </w:r>
      </w:ins>
      <w:r w:rsidR="0068661D">
        <w:t xml:space="preserve">sinusoidal </w:t>
      </w:r>
      <w:del w:id="218" w:author="Kissler, Stephen" w:date="2023-06-12T14:43:00Z">
        <w:r w:rsidR="0068661D" w:rsidDel="00420638">
          <w:delText xml:space="preserve">predictions </w:delText>
        </w:r>
      </w:del>
      <w:ins w:id="219" w:author="Kissler, Stephen" w:date="2023-06-12T14:43:00Z">
        <w:r w:rsidR="00420638">
          <w:t>fits</w:t>
        </w:r>
        <w:r w:rsidR="00420638">
          <w:t xml:space="preserve"> </w:t>
        </w:r>
      </w:ins>
      <w:r>
        <w:t xml:space="preserve">were calculated via bootstrapping. 1000 samples were drawn from </w:t>
      </w:r>
      <w:del w:id="220" w:author="Kissler, Stephen" w:date="2023-06-12T14:45:00Z">
        <w:r w:rsidDel="004243C3">
          <w:delText xml:space="preserve">a </w:delText>
        </w:r>
      </w:del>
      <w:r>
        <w:t>normal distribution</w:t>
      </w:r>
      <w:ins w:id="221" w:author="Kissler, Stephen" w:date="2023-06-12T14:45:00Z">
        <w:r w:rsidR="004243C3">
          <w:t>s</w:t>
        </w:r>
      </w:ins>
      <w:r>
        <w:t xml:space="preserve"> centered around each of the 3 fitted sinusoid parameters (amplitude, phase, and offset) </w:t>
      </w:r>
      <w:ins w:id="222" w:author="Kissler, Stephen" w:date="2023-06-12T14:45:00Z">
        <w:r w:rsidR="00226994">
          <w:t xml:space="preserve">and with standard deviation equal to </w:t>
        </w:r>
      </w:ins>
      <w:del w:id="223" w:author="Kissler, Stephen" w:date="2023-06-12T14:45:00Z">
        <w:r w:rsidDel="00000D7E">
          <w:delText xml:space="preserve">with </w:delText>
        </w:r>
      </w:del>
      <w:r>
        <w:t>the standard error estimated by the model</w:t>
      </w:r>
      <w:r w:rsidR="00BD1762">
        <w:t xml:space="preserve"> for each parameter</w:t>
      </w:r>
      <w:r>
        <w:t xml:space="preserve">. Sinusoids were </w:t>
      </w:r>
      <w:del w:id="224" w:author="Kissler, Stephen" w:date="2023-06-12T14:44:00Z">
        <w:r w:rsidDel="00F3397C">
          <w:delText xml:space="preserve">predicted </w:delText>
        </w:r>
      </w:del>
      <w:ins w:id="225" w:author="Kissler, Stephen" w:date="2023-06-12T14:44:00Z">
        <w:r w:rsidR="00F3397C">
          <w:t>generated</w:t>
        </w:r>
        <w:r w:rsidR="00F3397C">
          <w:t xml:space="preserve"> </w:t>
        </w:r>
      </w:ins>
      <w:r>
        <w:t xml:space="preserve">using </w:t>
      </w:r>
      <w:r w:rsidR="00B2573F">
        <w:t>each of the 1000 sets of 3</w:t>
      </w:r>
      <w:r>
        <w:t xml:space="preserve"> bootstrapped parameters</w:t>
      </w:r>
      <w:ins w:id="226" w:author="Kissler, Stephen" w:date="2023-06-12T14:45:00Z">
        <w:r w:rsidR="00E031D2">
          <w:t xml:space="preserve">. </w:t>
        </w:r>
      </w:ins>
      <w:ins w:id="227" w:author="Kissler, Stephen" w:date="2023-06-12T14:46:00Z">
        <w:r w:rsidR="00160E67">
          <w:t>Bounds for the 95% confidence regions</w:t>
        </w:r>
      </w:ins>
      <w:ins w:id="228" w:author="Kissler, Stephen" w:date="2023-06-12T14:48:00Z">
        <w:r w:rsidR="00C32808">
          <w:t xml:space="preserve"> </w:t>
        </w:r>
        <w:r w:rsidR="00F50282">
          <w:t>of</w:t>
        </w:r>
        <w:r w:rsidR="00C32808">
          <w:t xml:space="preserve"> </w:t>
        </w:r>
        <w:r w:rsidR="00345B25">
          <w:t xml:space="preserve">the </w:t>
        </w:r>
        <w:r w:rsidR="00DF6A87">
          <w:t xml:space="preserve">mean </w:t>
        </w:r>
        <w:r w:rsidR="00C32808">
          <w:t>visits/1000 people</w:t>
        </w:r>
      </w:ins>
      <w:ins w:id="229" w:author="Kissler, Stephen" w:date="2023-06-12T14:46:00Z">
        <w:r w:rsidR="00160E67">
          <w:t xml:space="preserve"> </w:t>
        </w:r>
      </w:ins>
      <w:ins w:id="230" w:author="Kissler, Stephen" w:date="2023-06-12T14:47:00Z">
        <w:r w:rsidR="00782A4B">
          <w:t>in each month</w:t>
        </w:r>
        <w:r w:rsidR="002E7075">
          <w:t xml:space="preserve"> </w:t>
        </w:r>
      </w:ins>
      <w:ins w:id="231" w:author="Kissler, Stephen" w:date="2023-06-12T14:46:00Z">
        <w:r w:rsidR="00160E67">
          <w:t xml:space="preserve">were </w:t>
        </w:r>
        <w:r w:rsidR="005C5599">
          <w:t xml:space="preserve">then extracted as the </w:t>
        </w:r>
      </w:ins>
      <w:ins w:id="232" w:author="Kissler, Stephen" w:date="2023-06-12T14:47:00Z">
        <w:r w:rsidR="00611C04">
          <w:t>2.5</w:t>
        </w:r>
        <w:r w:rsidR="00611C04" w:rsidRPr="00611C04">
          <w:rPr>
            <w:vertAlign w:val="superscript"/>
            <w:rPrChange w:id="233" w:author="Kissler, Stephen" w:date="2023-06-12T14:47:00Z">
              <w:rPr/>
            </w:rPrChange>
          </w:rPr>
          <w:t>th</w:t>
        </w:r>
        <w:r w:rsidR="00611C04">
          <w:t xml:space="preserve"> and 97.5</w:t>
        </w:r>
        <w:r w:rsidR="00611C04" w:rsidRPr="00611C04">
          <w:rPr>
            <w:vertAlign w:val="superscript"/>
            <w:rPrChange w:id="234" w:author="Kissler, Stephen" w:date="2023-06-12T14:47:00Z">
              <w:rPr/>
            </w:rPrChange>
          </w:rPr>
          <w:t>th</w:t>
        </w:r>
        <w:r w:rsidR="00611C04">
          <w:t xml:space="preserve"> </w:t>
        </w:r>
        <w:r w:rsidR="004876DB">
          <w:t xml:space="preserve">quantiles across this set of 1000 generated sinusoids. </w:t>
        </w:r>
      </w:ins>
      <w:del w:id="235" w:author="Kissler, Stephen" w:date="2023-06-12T14:45:00Z">
        <w:r w:rsidDel="00E031D2">
          <w:delText>, and v</w:delText>
        </w:r>
      </w:del>
      <w:del w:id="236" w:author="Kissler, Stephen" w:date="2023-06-12T14:47:00Z">
        <w:r w:rsidDel="00611C04">
          <w:delText xml:space="preserve">alues </w:delText>
        </w:r>
        <w:r w:rsidDel="00EE32FD">
          <w:delText>were selected for each month that represented the 2.5</w:delText>
        </w:r>
        <w:r w:rsidRPr="00431522" w:rsidDel="00EE32FD">
          <w:rPr>
            <w:vertAlign w:val="superscript"/>
          </w:rPr>
          <w:delText>th</w:delText>
        </w:r>
        <w:r w:rsidDel="00EE32FD">
          <w:delText xml:space="preserve"> and 97.5</w:delText>
        </w:r>
        <w:r w:rsidRPr="00431522" w:rsidDel="00EE32FD">
          <w:rPr>
            <w:vertAlign w:val="superscript"/>
          </w:rPr>
          <w:delText>th</w:delText>
        </w:r>
        <w:r w:rsidDel="00EE32FD">
          <w:delText xml:space="preserve"> quantiles. </w:delText>
        </w:r>
      </w:del>
    </w:p>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3F0922D1" w:rsidR="00683790" w:rsidRDefault="00155AB0">
      <w:commentRangeStart w:id="237"/>
      <w:ins w:id="238" w:author="Kissler, Stephen" w:date="2023-06-12T14:49:00Z">
        <w:r>
          <w:t>The four census regions (Midwest Northeast, South, West) differed in the bulk number of GAS visits per 1,000 individuals</w:t>
        </w:r>
        <w:r w:rsidR="00597440">
          <w:t xml:space="preserve"> (Figure 1).</w:t>
        </w:r>
      </w:ins>
      <w:commentRangeEnd w:id="237"/>
      <w:ins w:id="239" w:author="Kissler, Stephen" w:date="2023-06-12T14:51:00Z">
        <w:r w:rsidR="00DA16B3">
          <w:rPr>
            <w:rStyle w:val="CommentReference"/>
          </w:rPr>
          <w:commentReference w:id="237"/>
        </w:r>
      </w:ins>
      <w:ins w:id="240" w:author="Kissler, Stephen" w:date="2023-06-12T14:49:00Z">
        <w:r w:rsidR="00597440">
          <w:t xml:space="preserve"> </w:t>
        </w:r>
      </w:ins>
      <w:del w:id="241" w:author="Kissler, Stephen" w:date="2023-06-12T14:50:00Z">
        <w:r w:rsidR="005B7E5A" w:rsidDel="00B54259">
          <w:delText>To determine whether visits for GAS pharyngitis were different across the 4 census regions</w:delText>
        </w:r>
        <w:r w:rsidR="00A05A33" w:rsidDel="00B54259">
          <w:delText xml:space="preserve"> (Midwest, Northeast, South, West)</w:delText>
        </w:r>
        <w:r w:rsidR="005B7E5A" w:rsidDel="00B54259">
          <w:delText>, visits were calculated in each region</w:delText>
        </w:r>
        <w:r w:rsidR="00BA26A5" w:rsidDel="00B54259">
          <w:delText xml:space="preserve"> </w:delText>
        </w:r>
        <w:r w:rsidR="005B7E5A" w:rsidDel="00B54259">
          <w:delText xml:space="preserve">(Figure 1). </w:delText>
        </w:r>
      </w:del>
      <w:r w:rsidR="009E6E7C">
        <w:t xml:space="preserve">The South, and particularly the East South Central and West South Central subregions, had more average </w:t>
      </w:r>
      <w:r w:rsidR="00A05A33">
        <w:t xml:space="preserve">yearly </w:t>
      </w:r>
      <w:r w:rsidR="009E6E7C">
        <w:t xml:space="preserve">visits per 1000 members </w:t>
      </w:r>
      <w:commentRangeStart w:id="242"/>
      <w:del w:id="243" w:author="Kissler, Stephen" w:date="2023-06-12T14:51:00Z">
        <w:r w:rsidR="009E6E7C" w:rsidDel="00F02D0C">
          <w:delText>compared to</w:delText>
        </w:r>
      </w:del>
      <w:ins w:id="244" w:author="Kissler, Stephen" w:date="2023-06-12T14:51:00Z">
        <w:r w:rsidR="00F02D0C">
          <w:t>than</w:t>
        </w:r>
      </w:ins>
      <w:r w:rsidR="009E6E7C">
        <w:t xml:space="preserve"> other regions</w:t>
      </w:r>
      <w:r w:rsidR="00BA26A5">
        <w:t xml:space="preserve"> </w:t>
      </w:r>
      <w:commentRangeEnd w:id="242"/>
      <w:r w:rsidR="00E351EF">
        <w:rPr>
          <w:rStyle w:val="CommentReference"/>
        </w:rPr>
        <w:commentReference w:id="242"/>
      </w:r>
      <w:r w:rsidR="00BA26A5">
        <w:t>(Figure S3)</w:t>
      </w:r>
      <w:r w:rsidR="009E6E7C">
        <w:t xml:space="preserve">. The West, and particularly the Pacific West, had fewer average </w:t>
      </w:r>
      <w:r w:rsidR="00A05A33">
        <w:t xml:space="preserve">yearly </w:t>
      </w:r>
      <w:r w:rsidR="009E6E7C">
        <w:t xml:space="preserve">visits per 1000 members </w:t>
      </w:r>
      <w:del w:id="245" w:author="Kissler, Stephen" w:date="2023-06-12T14:51:00Z">
        <w:r w:rsidR="009E6E7C" w:rsidDel="00F02D0C">
          <w:delText>compared to</w:delText>
        </w:r>
      </w:del>
      <w:ins w:id="246" w:author="Kissler, Stephen" w:date="2023-06-12T14:51:00Z">
        <w:r w:rsidR="00F02D0C">
          <w:t>than</w:t>
        </w:r>
      </w:ins>
      <w:r w:rsidR="009E6E7C">
        <w:t xml:space="preserve"> other regions. </w:t>
      </w:r>
      <w:r w:rsidR="00335BA4">
        <w:t xml:space="preserve">These </w:t>
      </w:r>
      <w:del w:id="247" w:author="Kissler, Stephen" w:date="2023-06-12T14:52:00Z">
        <w:r w:rsidR="00335BA4" w:rsidDel="008941AA">
          <w:delText>relative trends</w:delText>
        </w:r>
      </w:del>
      <w:ins w:id="248" w:author="Kissler, Stephen" w:date="2023-06-12T14:52:00Z">
        <w:r w:rsidR="008941AA">
          <w:t>differences</w:t>
        </w:r>
      </w:ins>
      <w:r w:rsidR="00335BA4">
        <w:t xml:space="preserve"> were stable over the 9-year observation period.</w:t>
      </w:r>
      <w:r w:rsidR="00E6593F">
        <w:t xml:space="preserve"> </w:t>
      </w:r>
      <w:r w:rsidR="00B727F6">
        <w:t xml:space="preserve">The South had an average of 39.11 </w:t>
      </w:r>
      <w:r w:rsidR="006560A0">
        <w:t xml:space="preserve">(95% CI: 36.21-42.01) </w:t>
      </w:r>
      <w:r w:rsidR="00B727F6">
        <w:t>visits per 1000 members each year</w:t>
      </w:r>
      <w:r w:rsidR="006560A0">
        <w:t>,</w:t>
      </w:r>
      <w:r w:rsidR="00B727F6">
        <w:t xml:space="preserve"> the Midwest had an average of 29.45 </w:t>
      </w:r>
      <w:r w:rsidR="006560A0">
        <w:t xml:space="preserve">(95% CI: 26.78-32.11) </w:t>
      </w:r>
      <w:r w:rsidR="00B727F6">
        <w:t>visits per 1000 members each year, the Northeast had an average of 29.32</w:t>
      </w:r>
      <w:r w:rsidR="006560A0">
        <w:t xml:space="preserve"> (95% CI: 27.04-31.61)</w:t>
      </w:r>
      <w:r w:rsidR="00B727F6">
        <w:t xml:space="preserve"> visits per 1000 members each year, and the West had an average of 17.63</w:t>
      </w:r>
      <w:r w:rsidR="006560A0">
        <w:t xml:space="preserve"> (95% CI: 16.76-18.49)</w:t>
      </w:r>
      <w:r w:rsidR="00B727F6">
        <w:t xml:space="preserve"> visits per </w:t>
      </w:r>
      <w:r w:rsidR="00B727F6">
        <w:lastRenderedPageBreak/>
        <w:t xml:space="preserve">1000 members each year. </w:t>
      </w:r>
      <w:r w:rsidR="007F68E7">
        <w:t>At a subregional level, the East South Central region had an average of 48.38</w:t>
      </w:r>
      <w:r w:rsidR="006560A0">
        <w:t xml:space="preserve"> (95% CI: 42.40-53.37) </w:t>
      </w:r>
      <w:r w:rsidR="007F68E7">
        <w:t>visits per 1000 members per year while the Pacific West had an average of 12.39</w:t>
      </w:r>
      <w:r w:rsidR="006560A0">
        <w:t xml:space="preserve"> (95% CI: 11.57-13.22)</w:t>
      </w:r>
      <w:r w:rsidR="007F68E7">
        <w:t xml:space="preserve"> visits per 1000 members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2A494088" w14:textId="1365F5FB" w:rsidR="00862082" w:rsidRDefault="005E10B7">
      <w:ins w:id="249" w:author="Kissler, Stephen" w:date="2023-06-12T14:52:00Z">
        <w:r>
          <w:t xml:space="preserve">Across regions, </w:t>
        </w:r>
      </w:ins>
      <w:del w:id="250" w:author="Kissler, Stephen" w:date="2023-06-12T14:52:00Z">
        <w:r w:rsidR="005B7E5A" w:rsidDel="005E10B7">
          <w:delText xml:space="preserve">To determine whether </w:delText>
        </w:r>
        <w:r w:rsidR="00C10002" w:rsidDel="005E10B7">
          <w:delText xml:space="preserve">these regional trends varied </w:delText>
        </w:r>
        <w:r w:rsidR="003C384C" w:rsidDel="005E10B7">
          <w:delText>seasonally</w:delText>
        </w:r>
        <w:r w:rsidR="00C10002" w:rsidDel="005E10B7">
          <w:delText xml:space="preserve">, monthly visits were calculated. </w:delText>
        </w:r>
      </w:del>
      <w:r w:rsidR="00D43110">
        <w:t xml:space="preserve">GAS pharyngitis visits </w:t>
      </w:r>
      <w:r w:rsidR="004E4487">
        <w:t>were</w:t>
      </w:r>
      <w:r w:rsidR="00D43110">
        <w:t xml:space="preserve"> more common in the winter months, with </w:t>
      </w:r>
      <w:r w:rsidR="004E4487">
        <w:t xml:space="preserve">visits nadiring in the summer months before beginning </w:t>
      </w:r>
      <w:del w:id="251" w:author="Kissler, Stephen" w:date="2023-06-12T14:53:00Z">
        <w:r w:rsidR="00F22519" w:rsidDel="00700654">
          <w:delText>the</w:delText>
        </w:r>
        <w:r w:rsidR="004E4487" w:rsidDel="00700654">
          <w:delText xml:space="preserve"> winter</w:delText>
        </w:r>
      </w:del>
      <w:ins w:id="252" w:author="Kissler, Stephen" w:date="2023-06-12T14:53:00Z">
        <w:r w:rsidR="00700654">
          <w:t>to</w:t>
        </w:r>
      </w:ins>
      <w:r w:rsidR="004E4487">
        <w:t xml:space="preserve"> rise </w:t>
      </w:r>
      <w:del w:id="253" w:author="Kissler, Stephen" w:date="2023-06-12T14:53:00Z">
        <w:r w:rsidR="00731BC0" w:rsidDel="0032768E">
          <w:delText>at the beginning of</w:delText>
        </w:r>
      </w:del>
      <w:ins w:id="254" w:author="Kissler, Stephen" w:date="2023-06-12T14:53:00Z">
        <w:r w:rsidR="0032768E">
          <w:t>in early</w:t>
        </w:r>
      </w:ins>
      <w:r w:rsidR="00731BC0">
        <w:t xml:space="preserve"> autumn </w:t>
      </w:r>
      <w:r w:rsidR="004E4487">
        <w:t>and peaking in the first few months of the year</w:t>
      </w:r>
      <w:r w:rsidR="0068661D">
        <w:t xml:space="preserve"> </w:t>
      </w:r>
      <w:r w:rsidR="004E4487">
        <w:t xml:space="preserve">(Figure </w:t>
      </w:r>
      <w:r w:rsidR="00C10002">
        <w:t>2</w:t>
      </w:r>
      <w:r w:rsidR="004E4487">
        <w:t>)</w:t>
      </w:r>
      <w:r w:rsidR="005D5D9B">
        <w:t>.</w:t>
      </w:r>
      <w:r w:rsidR="004E4487">
        <w:t xml:space="preserve"> </w:t>
      </w:r>
      <w:del w:id="255" w:author="Kissler, Stephen" w:date="2023-06-12T14:53:00Z">
        <w:r w:rsidR="004E4487" w:rsidDel="008B406C">
          <w:delText>For example, in</w:delText>
        </w:r>
      </w:del>
      <w:ins w:id="256" w:author="Kissler, Stephen" w:date="2023-06-12T14:53:00Z">
        <w:r w:rsidR="008B406C">
          <w:t>In</w:t>
        </w:r>
      </w:ins>
      <w:r w:rsidR="004E4487">
        <w:t xml:space="preserve"> </w:t>
      </w:r>
      <w:r w:rsidR="00BC644B">
        <w:t>the South</w:t>
      </w:r>
      <w:r w:rsidR="004E4487">
        <w:t xml:space="preserve">, </w:t>
      </w:r>
      <w:r w:rsidR="003608CC">
        <w:t xml:space="preserve">the </w:t>
      </w:r>
      <w:r w:rsidR="00BC644B">
        <w:t>January</w:t>
      </w:r>
      <w:r w:rsidR="003608CC">
        <w:t xml:space="preserve"> </w:t>
      </w:r>
      <w:del w:id="257" w:author="Kissler, Stephen" w:date="2023-06-12T14:53:00Z">
        <w:r w:rsidR="00BC644B" w:rsidDel="00701669">
          <w:delText xml:space="preserve">the </w:delText>
        </w:r>
      </w:del>
      <w:r w:rsidR="00BC644B">
        <w:t xml:space="preserve">average was </w:t>
      </w:r>
      <w:r w:rsidR="003608CC">
        <w:t xml:space="preserve">3.78 </w:t>
      </w:r>
      <w:r w:rsidR="00864397">
        <w:t xml:space="preserve">(95% CI: 3.36-4.21) </w:t>
      </w:r>
      <w:r w:rsidR="003608CC">
        <w:t xml:space="preserve">visits per 1000 members while </w:t>
      </w:r>
      <w:r w:rsidR="00BC644B">
        <w:t xml:space="preserve">in July, the average was 1.80 (95% CI: 1.67-1.93) visits per 1000 members. </w:t>
      </w:r>
      <w:r w:rsidR="007F68E7">
        <w:t xml:space="preserve">In the West, the </w:t>
      </w:r>
      <w:ins w:id="258" w:author="Kissler, Stephen" w:date="2023-06-12T14:54:00Z">
        <w:r w:rsidR="00701669">
          <w:t xml:space="preserve">January </w:t>
        </w:r>
      </w:ins>
      <w:r w:rsidR="00AA218B">
        <w:t xml:space="preserve">average </w:t>
      </w:r>
      <w:ins w:id="259" w:author="Kissler, Stephen" w:date="2023-06-12T14:53:00Z">
        <w:r w:rsidR="00701669">
          <w:t xml:space="preserve">was </w:t>
        </w:r>
      </w:ins>
      <w:del w:id="260" w:author="Kissler, Stephen" w:date="2023-06-12T14:53:00Z">
        <w:r w:rsidR="00AA218B" w:rsidDel="00701669">
          <w:delText xml:space="preserve">visits per 1000 members in January was </w:delText>
        </w:r>
      </w:del>
      <w:r w:rsidR="00AA218B">
        <w:t xml:space="preserve">1.76 (95% CI: 1.62-1.90) </w:t>
      </w:r>
      <w:ins w:id="261" w:author="Kissler, Stephen" w:date="2023-06-12T14:54:00Z">
        <w:r w:rsidR="00701669">
          <w:t xml:space="preserve">visits per 1000 members </w:t>
        </w:r>
        <w:r w:rsidR="00651EDB">
          <w:t xml:space="preserve">while </w:t>
        </w:r>
      </w:ins>
      <w:del w:id="262" w:author="Kissler, Stephen" w:date="2023-06-12T14:54:00Z">
        <w:r w:rsidR="00AA218B" w:rsidDel="00651EDB">
          <w:delText xml:space="preserve">and </w:delText>
        </w:r>
      </w:del>
      <w:r w:rsidR="00AA218B">
        <w:t>in July</w:t>
      </w:r>
      <w:ins w:id="263" w:author="Kissler, Stephen" w:date="2023-06-12T14:54:00Z">
        <w:r w:rsidR="00651EDB">
          <w:t>,</w:t>
        </w:r>
      </w:ins>
      <w:r w:rsidR="00AA218B">
        <w:t xml:space="preserve"> it was 0.98 (95% CI: 0.93-1.03). </w:t>
      </w:r>
      <w:r w:rsidR="003608CC">
        <w:t xml:space="preserve">Similarly, at a subregional level, </w:t>
      </w:r>
      <w:r w:rsidR="004E4487">
        <w:t xml:space="preserve">the East South Central region had </w:t>
      </w:r>
      <w:r w:rsidR="000D7001">
        <w:t xml:space="preserve">on average 4.70 (95% CI: 4.13-5.26) visits per 1000 members in January and 1.88 (95% CI: 1.71-2.06) visits per 1000 members in July, while the Pacific West had on average 1.2 (95% CI: 1.09-1.31) visits per 1000 members in January and 0.76 (95% CI: 0.71-0.81) visits per 1000 members in July. </w:t>
      </w:r>
      <w:commentRangeStart w:id="264"/>
      <w:r w:rsidR="000D7001">
        <w:t xml:space="preserve">Differences between regions were </w:t>
      </w:r>
      <w:r w:rsidR="001A2FAC">
        <w:t>most</w:t>
      </w:r>
      <w:r w:rsidR="000D7001">
        <w:t xml:space="preserve"> pronounced from July through December.</w:t>
      </w:r>
      <w:commentRangeEnd w:id="264"/>
      <w:r w:rsidR="000B14D3">
        <w:rPr>
          <w:rStyle w:val="CommentReference"/>
        </w:rPr>
        <w:commentReference w:id="264"/>
      </w:r>
      <w:r w:rsidR="000D7001">
        <w:t xml:space="preserve"> </w:t>
      </w:r>
    </w:p>
    <w:p w14:paraId="00078EE4" w14:textId="77777777" w:rsidR="000C6371" w:rsidDel="00BD66E2" w:rsidRDefault="000C6371">
      <w:pPr>
        <w:rPr>
          <w:del w:id="265" w:author="Kissler, Stephen" w:date="2023-06-12T14:56:00Z"/>
        </w:rPr>
      </w:pPr>
    </w:p>
    <w:p w14:paraId="3C908AA3" w14:textId="62879359" w:rsidR="003547D9" w:rsidRDefault="000C6371">
      <w:pPr>
        <w:rPr>
          <w:ins w:id="266" w:author="Kissler, Stephen" w:date="2023-06-12T14:55:00Z"/>
        </w:rPr>
      </w:pPr>
      <w:del w:id="267" w:author="Kissler, Stephen" w:date="2023-06-12T14:56:00Z">
        <w:r w:rsidDel="00BD66E2">
          <w:delText xml:space="preserve">To determine how the timing of GAS pharyngitis </w:delText>
        </w:r>
      </w:del>
      <w:del w:id="268" w:author="Kissler, Stephen" w:date="2023-06-12T14:55:00Z">
        <w:r w:rsidDel="00C121AF">
          <w:delText xml:space="preserve">peaks </w:delText>
        </w:r>
      </w:del>
      <w:del w:id="269" w:author="Kissler, Stephen" w:date="2023-06-12T14:56:00Z">
        <w:r w:rsidDel="00BD66E2">
          <w:delText>varied geographically, visit trends were fit to sinusoids. The phases of the individual state sinusoids, which represent the month during which the peak in visits occurred and the relative timing of the rise in visits, was plotted (Figure 3</w:delText>
        </w:r>
        <w:r w:rsidR="002D4673" w:rsidDel="00BD66E2">
          <w:delText>, Figure S8</w:delText>
        </w:r>
        <w:r w:rsidDel="00BD66E2">
          <w:delText xml:space="preserve">). </w:delText>
        </w:r>
      </w:del>
    </w:p>
    <w:p w14:paraId="6A43ED5D" w14:textId="0DA6CD6D" w:rsidR="00862082" w:rsidRDefault="00C4355D">
      <w:commentRangeStart w:id="270"/>
      <w:r>
        <w:t xml:space="preserve">The </w:t>
      </w:r>
      <w:ins w:id="271" w:author="Kissler, Stephen" w:date="2023-06-12T14:55:00Z">
        <w:r w:rsidR="003547D9">
          <w:t xml:space="preserve">annual </w:t>
        </w:r>
      </w:ins>
      <w:r>
        <w:t xml:space="preserve">peak </w:t>
      </w:r>
      <w:commentRangeEnd w:id="270"/>
      <w:r w:rsidR="00BD66E2">
        <w:rPr>
          <w:rStyle w:val="CommentReference"/>
        </w:rPr>
        <w:commentReference w:id="270"/>
      </w:r>
      <w:r>
        <w:t xml:space="preserve">in GAS pharyngitis visits </w:t>
      </w:r>
      <w:r w:rsidR="00A35ACF">
        <w:t>occurred earliest</w:t>
      </w:r>
      <w:r>
        <w:t xml:space="preserve"> in the South and from there radiated outwards to the rest of the country</w:t>
      </w:r>
      <w:r w:rsidR="000C6371">
        <w:t xml:space="preserve">. </w:t>
      </w:r>
      <w:r w:rsidR="00937FE6">
        <w:t xml:space="preserve">The states with the earliest </w:t>
      </w:r>
      <w:del w:id="272" w:author="Kissler, Stephen" w:date="2023-06-12T14:56:00Z">
        <w:r w:rsidR="00937FE6" w:rsidDel="003547D9">
          <w:delText>phases</w:delText>
        </w:r>
        <w:r w:rsidR="000C6371" w:rsidDel="003547D9">
          <w:delText xml:space="preserve"> </w:delText>
        </w:r>
      </w:del>
      <w:ins w:id="273" w:author="Kissler, Stephen" w:date="2023-06-12T14:56:00Z">
        <w:r w:rsidR="003547D9">
          <w:t>peaks</w:t>
        </w:r>
        <w:r w:rsidR="003547D9">
          <w:t xml:space="preserve"> </w:t>
        </w:r>
      </w:ins>
      <w:r w:rsidR="00225363">
        <w:t>were</w:t>
      </w:r>
      <w:r w:rsidR="00937FE6">
        <w:t xml:space="preserve"> in the East South Central</w:t>
      </w:r>
      <w:r w:rsidR="00735897">
        <w:t xml:space="preserve"> (phase: 1.5</w:t>
      </w:r>
      <w:r w:rsidR="003740A9">
        <w:t>0</w:t>
      </w:r>
      <w:r w:rsidR="00735897">
        <w:t>, 95% CI 1.22-1.79)</w:t>
      </w:r>
      <w:r w:rsidR="00937FE6">
        <w:t xml:space="preserve"> </w:t>
      </w:r>
      <w:r w:rsidR="00735897">
        <w:t xml:space="preserve">and West South Central (phase: 1.49, 95% CI 1.20-1.77) </w:t>
      </w:r>
      <w:r w:rsidR="00937FE6">
        <w:t>subregion</w:t>
      </w:r>
      <w:r w:rsidR="00735897">
        <w:t>s</w:t>
      </w:r>
      <w:r>
        <w:t xml:space="preserve"> (Figure S</w:t>
      </w:r>
      <w:r w:rsidR="002D4673">
        <w:t>6</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13716E">
        <w:t>4</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37AE680F" w14:textId="77777777" w:rsidR="00D067BE" w:rsidRDefault="00D067BE">
      <w:pPr>
        <w:rPr>
          <w:b/>
          <w:bCs/>
        </w:rPr>
      </w:pPr>
    </w:p>
    <w:p w14:paraId="0C83457E" w14:textId="151692D3" w:rsidR="00B10F33" w:rsidRDefault="00B10F33">
      <w:pPr>
        <w:rPr>
          <w:b/>
          <w:bCs/>
        </w:rPr>
      </w:pPr>
      <w:r>
        <w:rPr>
          <w:b/>
          <w:bCs/>
        </w:rPr>
        <w:t>DISCUSSION</w:t>
      </w:r>
    </w:p>
    <w:p w14:paraId="3023CEF6" w14:textId="49844092" w:rsidR="00CA5A9D" w:rsidRDefault="00744F26">
      <w:r>
        <w:t xml:space="preserve">Visits for GAS pharyngitis showed distinct spatiotemporal patterns. The South, and particularly the East South Central and West South Central regions, documented more visits than other </w:t>
      </w:r>
      <w:del w:id="274" w:author="Kissler, Stephen" w:date="2023-06-12T14:56:00Z">
        <w:r w:rsidDel="004770C7">
          <w:delText xml:space="preserve">the other </w:delText>
        </w:r>
      </w:del>
      <w:r>
        <w:t xml:space="preserve">regions throughout the year, </w:t>
      </w:r>
      <w:ins w:id="275" w:author="Kissler, Stephen" w:date="2023-06-12T14:56:00Z">
        <w:r w:rsidR="004770C7">
          <w:t xml:space="preserve">especially </w:t>
        </w:r>
      </w:ins>
      <w:del w:id="276" w:author="Kissler, Stephen" w:date="2023-06-12T14:56:00Z">
        <w:r w:rsidDel="004770C7">
          <w:delText xml:space="preserve">and particularly </w:delText>
        </w:r>
      </w:del>
      <w:r>
        <w:t xml:space="preserve">from July to December. The Pacific West subregion documented fewer GAS pharyngitis visits throughout the year. </w:t>
      </w:r>
      <w:ins w:id="277" w:author="Kissler, Stephen" w:date="2023-06-12T14:57:00Z">
        <w:r w:rsidR="00BA02C9">
          <w:t xml:space="preserve">Annually, </w:t>
        </w:r>
      </w:ins>
      <w:del w:id="278" w:author="Kissler, Stephen" w:date="2023-06-12T14:57:00Z">
        <w:r w:rsidDel="00BA02C9">
          <w:delText xml:space="preserve">The </w:delText>
        </w:r>
      </w:del>
      <w:ins w:id="279" w:author="Kissler, Stephen" w:date="2023-06-12T14:57:00Z">
        <w:r w:rsidR="0020131C">
          <w:t xml:space="preserve">GAS </w:t>
        </w:r>
        <w:r w:rsidR="00F03F32">
          <w:t xml:space="preserve">pharyngitis </w:t>
        </w:r>
        <w:r w:rsidR="0020131C">
          <w:t xml:space="preserve">prevalence </w:t>
        </w:r>
      </w:ins>
      <w:del w:id="280" w:author="Kissler, Stephen" w:date="2023-06-12T14:57:00Z">
        <w:r w:rsidDel="0020131C">
          <w:delText xml:space="preserve">trend in visits </w:delText>
        </w:r>
      </w:del>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the rest of the country. This could indicate the progression of environmental conditions or behaviors that promote the spread of GAS pharyngitis, or the spread of the pathogen itself as time progresses. </w:t>
      </w:r>
      <w:r w:rsidR="008878E4">
        <w:t>T</w:t>
      </w:r>
      <w:r w:rsidR="00AA66DC">
        <w:t xml:space="preserve">hese findings also indicate that states that have </w:t>
      </w:r>
      <w:commentRangeStart w:id="281"/>
      <w:commentRangeStart w:id="282"/>
      <w:r w:rsidR="00AA66DC">
        <w:t xml:space="preserve">earlier peaks have higher disease </w:t>
      </w:r>
      <w:commentRangeEnd w:id="281"/>
      <w:r w:rsidR="00D75ACA">
        <w:rPr>
          <w:rStyle w:val="CommentReference"/>
        </w:rPr>
        <w:commentReference w:id="281"/>
      </w:r>
      <w:commentRangeEnd w:id="282"/>
      <w:r w:rsidR="0035165D">
        <w:rPr>
          <w:rStyle w:val="CommentReference"/>
        </w:rPr>
        <w:commentReference w:id="282"/>
      </w:r>
      <w:r w:rsidR="00AA66DC">
        <w:t xml:space="preserve">burden, which could mean either that the conditions that promote earlier peaks in GAS pharyngitis also lead to more transmission, or that states that have environmental or social conditions more amenable to the spread of GAS pharyngitis serve as a </w:t>
      </w:r>
      <w:del w:id="283" w:author="Kissler, Stephen" w:date="2023-06-12T14:58:00Z">
        <w:r w:rsidR="00AA66DC" w:rsidDel="00C665BA">
          <w:delText xml:space="preserve">nidus </w:delText>
        </w:r>
      </w:del>
      <w:ins w:id="284" w:author="Kissler, Stephen" w:date="2023-06-12T14:58:00Z">
        <w:r w:rsidR="00C665BA">
          <w:t>focal point</w:t>
        </w:r>
        <w:r w:rsidR="00C665BA">
          <w:t xml:space="preserve"> </w:t>
        </w:r>
      </w:ins>
      <w:r w:rsidR="00AA66DC">
        <w:t xml:space="preserve">of </w:t>
      </w:r>
      <w:del w:id="285" w:author="Kissler, Stephen" w:date="2023-06-12T14:58:00Z">
        <w:r w:rsidR="00AA66DC" w:rsidDel="00AA70EA">
          <w:delText xml:space="preserve">disease </w:delText>
        </w:r>
      </w:del>
      <w:ins w:id="286" w:author="Kissler, Stephen" w:date="2023-06-12T14:58:00Z">
        <w:r w:rsidR="00AA70EA">
          <w:t>transmission</w:t>
        </w:r>
        <w:r w:rsidR="00AA70EA">
          <w:t xml:space="preserve"> </w:t>
        </w:r>
      </w:ins>
      <w:r w:rsidR="00AA66DC">
        <w:t xml:space="preserve">that then </w:t>
      </w:r>
      <w:r w:rsidR="00943181">
        <w:t>expands</w:t>
      </w:r>
      <w:r w:rsidR="00AA66DC">
        <w:t xml:space="preserve"> to the rest of the country. </w:t>
      </w:r>
    </w:p>
    <w:p w14:paraId="20673C59" w14:textId="77777777" w:rsidR="003472DA" w:rsidRDefault="003472DA"/>
    <w:p w14:paraId="443AB82C" w14:textId="29C0B649" w:rsidR="007A0B32" w:rsidRDefault="00EF7900">
      <w:r>
        <w:t xml:space="preserve">GAS pharyngitis spatiotemporal patterns are </w:t>
      </w:r>
      <w:r w:rsidR="00591A5F">
        <w:t>similar</w:t>
      </w:r>
      <w:r w:rsidR="00516CAA">
        <w:t xml:space="preserve"> to</w:t>
      </w:r>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6E4596">
        <w: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6E4596" w:rsidRPr="006E4596">
        <w:rPr>
          <w:rFonts w:ascii="Calibri" w:cs="Calibri"/>
          <w:vertAlign w:val="superscript"/>
        </w:rPr>
        <w:t>11</w:t>
      </w:r>
      <w:r>
        <w:fldChar w:fldCharType="end"/>
      </w:r>
      <w:r w:rsidR="0062298B">
        <w:t xml:space="preserve"> </w:t>
      </w:r>
      <w:del w:id="287" w:author="Kissler, Stephen" w:date="2023-06-12T14:59:00Z">
        <w:r w:rsidR="00832C9F" w:rsidDel="00730FDC">
          <w:delText>The</w:delText>
        </w:r>
        <w:r w:rsidR="0062298B" w:rsidDel="00730FDC">
          <w:delText xml:space="preserve"> same study found that e</w:delText>
        </w:r>
      </w:del>
      <w:ins w:id="288" w:author="Kissler, Stephen" w:date="2023-06-12T14:59:00Z">
        <w:r w:rsidR="00730FDC">
          <w:t>E</w:t>
        </w:r>
      </w:ins>
      <w:r w:rsidR="0062298B">
        <w:t>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6E4596">
        <w:instrText xml:space="preserve"> ADDIN ZOTERO_ITEM CSL_CITATION {"citationID":"S4pa2Z4x","properties":{"formattedCitation":"\\super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6E4596" w:rsidRPr="006E4596">
        <w:rPr>
          <w:rFonts w:ascii="Calibri" w:cs="Calibri"/>
          <w:vertAlign w:val="superscript"/>
        </w:rPr>
        <w:t>11</w:t>
      </w:r>
      <w:r w:rsidR="0062298B">
        <w:fldChar w:fldCharType="end"/>
      </w:r>
      <w:r w:rsidR="0062298B">
        <w:t xml:space="preserve">  </w:t>
      </w:r>
      <w:commentRangeStart w:id="289"/>
      <w:commentRangeStart w:id="290"/>
      <w:del w:id="291" w:author="Kissler, Stephen" w:date="2023-06-12T14:59:00Z">
        <w:r w:rsidR="0062298B" w:rsidDel="00E96827">
          <w:delText>Previous studies have also shown that</w:delText>
        </w:r>
      </w:del>
      <w:ins w:id="292" w:author="Kissler, Stephen" w:date="2023-06-12T14:59:00Z">
        <w:r w:rsidR="00E96827">
          <w:t>Similarly,</w:t>
        </w:r>
      </w:ins>
      <w:r w:rsidR="0062298B">
        <w:t xml:space="preserve"> yearly epidemic waves of influenza </w:t>
      </w:r>
      <w:del w:id="293" w:author="Kissler, Stephen" w:date="2023-06-12T14:59:00Z">
        <w:r w:rsidR="0062298B" w:rsidDel="00B04533">
          <w:delText xml:space="preserve">likely </w:delText>
        </w:r>
      </w:del>
      <w:ins w:id="294" w:author="Kissler, Stephen" w:date="2023-06-12T14:59:00Z">
        <w:r w:rsidR="00B04533">
          <w:t>tend to</w:t>
        </w:r>
        <w:r w:rsidR="00B04533">
          <w:t xml:space="preserve"> </w:t>
        </w:r>
      </w:ins>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del w:id="295" w:author="Kissler, Stephen" w:date="2023-06-12T15:00:00Z">
        <w:r w:rsidR="0062298B" w:rsidDel="000606A4">
          <w:delText xml:space="preserve"> as shown in </w:delText>
        </w:r>
        <w:r w:rsidR="00C1352A" w:rsidDel="000606A4">
          <w:delText xml:space="preserve">GAS pharyngitis in </w:delText>
        </w:r>
        <w:r w:rsidR="0062298B" w:rsidDel="000606A4">
          <w:delText>the current study</w:delText>
        </w:r>
      </w:del>
      <w:r w:rsidR="0062298B">
        <w:t>.</w:t>
      </w:r>
      <w:r w:rsidR="0062298B">
        <w:fldChar w:fldCharType="begin"/>
      </w:r>
      <w:r w:rsidR="006E4596">
        <w:instrText xml:space="preserve"> ADDIN ZOTERO_ITEM CSL_CITATION {"citationID":"ik6c1II2","properties":{"formattedCitation":"\\super 10\\nosupersub{}","plainCitation":"10","noteIndex":0},"citationItems":[{"id":1212,"uris":["http://zotero.org/users/4318844/items/A254X3T4"],"itemData":{"id":1212,"type":"article-journal","abstract":"Seasonal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6E4596" w:rsidRPr="006E4596">
        <w:rPr>
          <w:rFonts w:ascii="Calibri" w:cs="Calibri"/>
          <w:vertAlign w:val="superscript"/>
        </w:rPr>
        <w:t>10</w:t>
      </w:r>
      <w:r w:rsidR="0062298B">
        <w:fldChar w:fldCharType="end"/>
      </w:r>
      <w:r w:rsidR="0062298B">
        <w:t xml:space="preserve"> </w:t>
      </w:r>
      <w:r w:rsidR="00BF237C">
        <w:t>Absolute</w:t>
      </w:r>
      <w:r w:rsidR="0062298B">
        <w:t xml:space="preserve"> humidity </w:t>
      </w:r>
      <w:del w:id="296" w:author="Kissler, Stephen" w:date="2023-06-12T15:00:00Z">
        <w:r w:rsidR="0062298B" w:rsidDel="005A683D">
          <w:delText>and difference in timing of school openings were not shown to contribute to influenza spread</w:delText>
        </w:r>
        <w:r w:rsidR="00BF237C" w:rsidDel="005A683D">
          <w:delText xml:space="preserve"> in that study, but others have shown that</w:delText>
        </w:r>
      </w:del>
      <w:ins w:id="297" w:author="Kissler, Stephen" w:date="2023-06-12T15:00:00Z">
        <w:r w:rsidR="005A683D">
          <w:t xml:space="preserve">has been suggested as one factor that </w:t>
        </w:r>
      </w:ins>
      <w:del w:id="298" w:author="Kissler, Stephen" w:date="2023-06-12T15:00:00Z">
        <w:r w:rsidR="00BF237C" w:rsidDel="00C92D01">
          <w:delText xml:space="preserve"> absolute humidity </w:delText>
        </w:r>
      </w:del>
      <w:r w:rsidR="00BF237C">
        <w:t>modifies influenza virus transmission and survival</w:t>
      </w:r>
      <w:ins w:id="299" w:author="Kissler, Stephen" w:date="2023-06-12T15:00:00Z">
        <w:r w:rsidR="00D04168">
          <w:t xml:space="preserve"> and </w:t>
        </w:r>
      </w:ins>
      <w:ins w:id="300" w:author="Kissler, Stephen" w:date="2023-06-12T15:01:00Z">
        <w:r w:rsidR="00D04168">
          <w:t>underlies these geographic patterns of spread</w:t>
        </w:r>
      </w:ins>
      <w:r w:rsidR="0062298B">
        <w:t>.</w:t>
      </w:r>
      <w:fldSimple w:instr=" ADDIN ZOTERO_TEMP ">
        <w:r w:rsidR="00BF237C" w:rsidRPr="00BF237C">
          <w:rPr>
            <w:rFonts w:ascii="Calibri" w:cs="Calibri"/>
            <w:vertAlign w:val="superscript"/>
          </w:rPr>
          <w:t>10,14</w:t>
        </w:r>
      </w:fldSimple>
      <w:commentRangeEnd w:id="289"/>
      <w:r w:rsidR="00D75ACA">
        <w:rPr>
          <w:rStyle w:val="CommentReference"/>
        </w:rPr>
        <w:commentReference w:id="289"/>
      </w:r>
      <w:commentRangeEnd w:id="290"/>
      <w:r w:rsidR="004260F5">
        <w:rPr>
          <w:rStyle w:val="CommentReference"/>
        </w:rPr>
        <w:commentReference w:id="290"/>
      </w:r>
      <w:r w:rsidR="0062298B">
        <w:t xml:space="preserve"> It is possible that some of the same drivers of other respiratory infections may contribute to regional differences in burden and timing of GAS pharyngitis</w:t>
      </w:r>
      <w:ins w:id="301" w:author="Kissler, Stephen" w:date="2023-06-12T15:01:00Z">
        <w:r w:rsidR="00EA3074">
          <w:t xml:space="preserve">. </w:t>
        </w:r>
      </w:ins>
      <w:del w:id="302" w:author="Kissler, Stephen" w:date="2023-06-12T15:01:00Z">
        <w:r w:rsidR="0062298B" w:rsidDel="00EA3074">
          <w:delText>, and f</w:delText>
        </w:r>
      </w:del>
      <w:ins w:id="303" w:author="Kissler, Stephen" w:date="2023-06-12T15:01:00Z">
        <w:r w:rsidR="00EA3074">
          <w:t>Further</w:t>
        </w:r>
      </w:ins>
      <w:del w:id="304" w:author="Kissler, Stephen" w:date="2023-06-12T15:01:00Z">
        <w:r w:rsidR="0062298B" w:rsidDel="00EA3074">
          <w:delText>uture</w:delText>
        </w:r>
      </w:del>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51EA14ED" w:rsidR="005F3087" w:rsidRDefault="00C1352A">
      <w:commentRangeStart w:id="305"/>
      <w:commentRangeStart w:id="306"/>
      <w:r>
        <w:t xml:space="preserve">GAS </w:t>
      </w:r>
      <w:r w:rsidR="001179A2">
        <w:t xml:space="preserve">differs from influenza and RSV in that it </w:t>
      </w:r>
      <w:r>
        <w:t>is a bacterial</w:t>
      </w:r>
      <w:commentRangeEnd w:id="305"/>
      <w:r w:rsidR="00255957">
        <w:rPr>
          <w:rStyle w:val="CommentReference"/>
        </w:rPr>
        <w:commentReference w:id="305"/>
      </w:r>
      <w:commentRangeEnd w:id="306"/>
      <w:r w:rsidR="00631DB3">
        <w:rPr>
          <w:rStyle w:val="CommentReference"/>
        </w:rPr>
        <w:commentReference w:id="306"/>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 xml:space="preserve">GAS </w:t>
      </w:r>
      <w:commentRangeStart w:id="307"/>
      <w:commentRangeStart w:id="308"/>
      <w:r w:rsidR="00931AD9">
        <w:t>necrotizing</w:t>
      </w:r>
      <w:commentRangeEnd w:id="307"/>
      <w:r w:rsidR="00782975">
        <w:rPr>
          <w:rStyle w:val="CommentReference"/>
        </w:rPr>
        <w:commentReference w:id="307"/>
      </w:r>
      <w:commentRangeEnd w:id="308"/>
      <w:r w:rsidR="0035165D">
        <w:rPr>
          <w:rStyle w:val="CommentReference"/>
        </w:rPr>
        <w:commentReference w:id="308"/>
      </w:r>
      <w:r w:rsidR="00931AD9">
        <w:t xml:space="preserve"> fasciitis</w:t>
      </w:r>
      <w:r w:rsidR="00782975">
        <w:t xml:space="preserve">, a form of iGAS, </w:t>
      </w:r>
      <w:r w:rsidR="00931AD9">
        <w:t xml:space="preserve">was not found to be seasonal </w:t>
      </w:r>
      <w:r w:rsidR="00AA41ED">
        <w:t>like</w:t>
      </w:r>
      <w:r w:rsidR="00931AD9">
        <w:t xml:space="preserve"> GAS pharyngitis</w:t>
      </w:r>
      <w:r w:rsidR="00782975">
        <w:t>,</w:t>
      </w:r>
      <w:r w:rsidR="00931AD9">
        <w:fldChar w:fldCharType="begin"/>
      </w:r>
      <w:r w:rsidR="006E4596">
        <w:instrText xml:space="preserve"> ADDIN ZOTERO_ITEM CSL_CITATION {"citationID":"fAf3GoVp","properties":{"formattedCitation":"\\super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6E4596" w:rsidRPr="006E4596">
        <w:rPr>
          <w:rFonts w:ascii="Calibri" w:cs="Calibri"/>
          <w:vertAlign w:val="superscript"/>
        </w:rPr>
        <w:t>9</w:t>
      </w:r>
      <w:r w:rsidR="00931AD9">
        <w:fldChar w:fldCharType="end"/>
      </w:r>
      <w:r w:rsidR="00782975">
        <w:t xml:space="preserve"> but the geographic variation in iGAS, and its relationship to variation in GAS pharyngitis, should be investigated further. </w:t>
      </w:r>
    </w:p>
    <w:p w14:paraId="5029427A" w14:textId="1EE30C24" w:rsidR="00CA5A9D" w:rsidRDefault="00CA5A9D"/>
    <w:p w14:paraId="7CBB3D80" w14:textId="27D880A2"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309"/>
      <w:commentRangeStart w:id="310"/>
      <w:r>
        <w:t xml:space="preserve">found 19.1 outpatient </w:t>
      </w:r>
      <w:commentRangeEnd w:id="309"/>
      <w:r w:rsidR="00D75ACA">
        <w:rPr>
          <w:rStyle w:val="CommentReference"/>
        </w:rPr>
        <w:commentReference w:id="309"/>
      </w:r>
      <w:commentRangeEnd w:id="310"/>
      <w:r w:rsidR="0035165D">
        <w:rPr>
          <w:rStyle w:val="CommentReference"/>
        </w:rPr>
        <w:commentReference w:id="310"/>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del w:id="311" w:author="Kissler, Stephen" w:date="2023-06-12T15:02:00Z">
        <w:r w:rsidDel="0092439A">
          <w:delText xml:space="preserve">One </w:delText>
        </w:r>
      </w:del>
      <w:ins w:id="312" w:author="Kissler, Stephen" w:date="2023-06-12T15:02:00Z">
        <w:r w:rsidR="0092439A">
          <w:t>A study from</w:t>
        </w:r>
        <w:r w:rsidR="0092439A">
          <w:t xml:space="preserve"> </w:t>
        </w:r>
      </w:ins>
      <w:r>
        <w:t>Australia</w:t>
      </w:r>
      <w:del w:id="313" w:author="Kissler, Stephen" w:date="2023-06-12T15:02:00Z">
        <w:r w:rsidDel="0092439A">
          <w:delText>n</w:delText>
        </w:r>
      </w:del>
      <w:r>
        <w:t xml:space="preserve"> </w:t>
      </w:r>
      <w:del w:id="314" w:author="Kissler, Stephen" w:date="2023-06-12T15:02:00Z">
        <w:r w:rsidDel="0092439A">
          <w:delText xml:space="preserve">study </w:delText>
        </w:r>
      </w:del>
      <w:r>
        <w:t>found that GAS pharyngitis cases peaked in the spring/winter and in the autumn season</w:t>
      </w:r>
      <w:r w:rsidR="00904294">
        <w:t xml:space="preserve"> in 2001-2002,</w:t>
      </w:r>
      <w:r>
        <w:fldChar w:fldCharType="begin"/>
      </w:r>
      <w:r w:rsidR="00BF237C">
        <w:instrText xml:space="preserve"> ADDIN ZOTERO_ITEM CSL_CITATION {"citationID":"ewXUSoXu","properties":{"formattedCitation":"\\super 15\\nosupersub{}","plainCitation":"15","noteIndex":0},"citationItems":[{"id":1243,"uris":["http://zotero.org/users/4318844/items/NIMNY5HB"],"itemData":{"id":1243,"type":"article-journal","abstract":"OBJECTIVE: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BF237C" w:rsidRPr="00BF237C">
        <w:rPr>
          <w:rFonts w:ascii="Calibri" w:cs="Calibri"/>
          <w:vertAlign w:val="superscript"/>
        </w:rPr>
        <w:t>15</w:t>
      </w:r>
      <w:r>
        <w:fldChar w:fldCharType="end"/>
      </w:r>
      <w:r>
        <w:t xml:space="preserve"> and </w:t>
      </w:r>
      <w:r w:rsidR="00904294">
        <w:t>a</w:t>
      </w:r>
      <w:r w:rsidR="00254EDC">
        <w:t>nother</w:t>
      </w:r>
      <w:r w:rsidR="00904294">
        <w:t xml:space="preserve"> </w:t>
      </w:r>
      <w:del w:id="315" w:author="Kissler, Stephen" w:date="2023-06-12T15:02:00Z">
        <w:r w:rsidR="00904294" w:rsidDel="0039246A">
          <w:delText>U</w:delText>
        </w:r>
        <w:r w:rsidR="00AA41ED" w:rsidDel="0039246A">
          <w:delText>.</w:delText>
        </w:r>
        <w:r w:rsidR="00904294" w:rsidDel="0039246A">
          <w:delText>S</w:delText>
        </w:r>
        <w:r w:rsidR="00AA41ED" w:rsidDel="0039246A">
          <w:delText>.</w:delText>
        </w:r>
        <w:r w:rsidR="00904294" w:rsidDel="0039246A">
          <w:delText xml:space="preserve"> </w:delText>
        </w:r>
      </w:del>
      <w:r w:rsidR="00904294">
        <w:t xml:space="preserve">study </w:t>
      </w:r>
      <w:ins w:id="316" w:author="Kissler, Stephen" w:date="2023-06-12T15:02:00Z">
        <w:r w:rsidR="0039246A">
          <w:t>from the U.S.</w:t>
        </w:r>
      </w:ins>
      <w:ins w:id="317" w:author="Kissler, Stephen" w:date="2023-06-12T15:03:00Z">
        <w:r w:rsidR="0039246A">
          <w:t xml:space="preserve"> </w:t>
        </w:r>
      </w:ins>
      <w:r w:rsidR="00904294">
        <w:t>found that peaks in GAS pharyngitis occurred in the winter months between 2010-2019.</w:t>
      </w:r>
      <w:r w:rsidR="00904294">
        <w:fldChar w:fldCharType="begin"/>
      </w:r>
      <w:r w:rsidR="006E4596">
        <w:instrText xml:space="preserve"> ADDIN ZOTERO_ITEM CSL_CITATION {"citationID":"1O1pVQrX","properties":{"formattedCitation":"\\super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6E4596" w:rsidRPr="006E4596">
        <w:rPr>
          <w:rFonts w:ascii="Calibri" w:cs="Calibri"/>
          <w:vertAlign w:val="superscript"/>
        </w:rPr>
        <w:t>9</w:t>
      </w:r>
      <w:r w:rsidR="00904294">
        <w:fldChar w:fldCharType="end"/>
      </w:r>
      <w:r w:rsidR="0062298B">
        <w:t xml:space="preserve"> </w:t>
      </w:r>
    </w:p>
    <w:p w14:paraId="49F9F902" w14:textId="77777777" w:rsidR="00CA5A9D" w:rsidRDefault="00CA5A9D"/>
    <w:p w14:paraId="761189FC" w14:textId="043DE319" w:rsidR="00C56F61" w:rsidRDefault="00C56F61">
      <w:r>
        <w:t xml:space="preserve">The present study has several limitations. </w:t>
      </w:r>
      <w:ins w:id="318" w:author="Kissler, Stephen" w:date="2023-06-12T15:03:00Z">
        <w:r w:rsidR="00570EA8">
          <w:t>The data capturing GAS</w:t>
        </w:r>
        <w:r w:rsidR="001D36D1">
          <w:t xml:space="preserve">-related </w:t>
        </w:r>
        <w:r w:rsidR="00570EA8">
          <w:t xml:space="preserve">visits </w:t>
        </w:r>
      </w:ins>
      <w:del w:id="319" w:author="Kissler, Stephen" w:date="2023-06-12T15:03:00Z">
        <w:r w:rsidR="003472DA" w:rsidDel="00570EA8">
          <w:delText xml:space="preserve">Data on visits </w:delText>
        </w:r>
        <w:r w:rsidR="003472DA" w:rsidDel="00841757">
          <w:delText>represent</w:delText>
        </w:r>
      </w:del>
      <w:ins w:id="320" w:author="Kissler, Stephen" w:date="2023-06-12T15:03:00Z">
        <w:r w:rsidR="00841757">
          <w:t>are</w:t>
        </w:r>
      </w:ins>
      <w:r w:rsidR="003472DA">
        <w:t xml:space="preserve"> a convenience sample of privately insured individuals in the United States. Because </w:t>
      </w:r>
      <w:del w:id="321" w:author="Kissler, Stephen" w:date="2023-06-12T15:03:00Z">
        <w:r w:rsidR="003472DA" w:rsidDel="00CA6E2D">
          <w:delText xml:space="preserve">there is vast heterogeneity in </w:delText>
        </w:r>
      </w:del>
      <w:r w:rsidR="003472DA">
        <w:t xml:space="preserve">insurance policies </w:t>
      </w:r>
      <w:ins w:id="322" w:author="Kissler, Stephen" w:date="2023-06-12T15:03:00Z">
        <w:r w:rsidR="00446FE3">
          <w:t xml:space="preserve">are heterogeneous </w:t>
        </w:r>
      </w:ins>
      <w:r w:rsidR="003472DA">
        <w:t xml:space="preserve">across </w:t>
      </w:r>
      <w:del w:id="323" w:author="Kissler, Stephen" w:date="2023-06-12T15:03:00Z">
        <w:r w:rsidR="003472DA" w:rsidDel="003C78B7">
          <w:delText xml:space="preserve">different </w:delText>
        </w:r>
      </w:del>
      <w:r w:rsidR="003472DA">
        <w:t xml:space="preserve">states and regions, some states have a much higher proportion of publicly insured or uninsured constituents. </w:t>
      </w:r>
      <w:del w:id="324" w:author="Kissler, Stephen" w:date="2023-06-12T15:03:00Z">
        <w:r w:rsidR="002D4F52" w:rsidDel="00DE1BFC">
          <w:delText xml:space="preserve">These </w:delText>
        </w:r>
      </w:del>
      <w:ins w:id="325" w:author="Kissler, Stephen" w:date="2023-06-12T15:04:00Z">
        <w:r w:rsidR="00DE1BFC">
          <w:t xml:space="preserve">This </w:t>
        </w:r>
      </w:ins>
      <w:del w:id="326" w:author="Kissler, Stephen" w:date="2023-06-12T15:04:00Z">
        <w:r w:rsidR="002D4F52" w:rsidDel="00DE1BFC">
          <w:delText xml:space="preserve">differences may </w:delText>
        </w:r>
      </w:del>
      <w:ins w:id="327" w:author="Kissler, Stephen" w:date="2023-06-12T15:04:00Z">
        <w:r w:rsidR="00DE1BFC">
          <w:t>could</w:t>
        </w:r>
        <w:r w:rsidR="00F16CA4">
          <w:t xml:space="preserve"> </w:t>
        </w:r>
      </w:ins>
      <w:r w:rsidR="00AC4E9B">
        <w:t xml:space="preserve">lead to differences in population characteristics and access to care across states that could bias </w:t>
      </w:r>
      <w:ins w:id="328" w:author="Kissler, Stephen" w:date="2023-06-12T15:04:00Z">
        <w:r w:rsidR="003769D0">
          <w:t>estimates of GAS prevalence across regions or states</w:t>
        </w:r>
      </w:ins>
      <w:del w:id="329" w:author="Kissler, Stephen" w:date="2023-06-12T15:04:00Z">
        <w:r w:rsidR="00AC4E9B" w:rsidDel="003769D0">
          <w:delText>results that generalize across states</w:delText>
        </w:r>
      </w:del>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ins w:id="330" w:author="Kissler, Stephen" w:date="2023-06-12T15:04:00Z">
        <w:r w:rsidR="00260D2E">
          <w:t>, who</w:t>
        </w:r>
        <w:r w:rsidR="00EF14BA">
          <w:t>se health and behavior may differ in important ways from the individuals included in the study</w:t>
        </w:r>
      </w:ins>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7DCF0643" w:rsidR="002112CE" w:rsidRDefault="003472DA">
      <w:pPr>
        <w:rPr>
          <w:ins w:id="331" w:author="Kissler, Stephen" w:date="2023-06-12T15:05:00Z"/>
        </w:rPr>
      </w:pPr>
      <w:r>
        <w:lastRenderedPageBreak/>
        <w:t xml:space="preserve">In conclusion, the South documented more GAS pharyngitis compared to other regions and experienced a seasonal peak in visits earlier than other regions. The Pacific West had fewer </w:t>
      </w:r>
      <w:del w:id="332" w:author="Kissler, Stephen" w:date="2023-06-12T15:05:00Z">
        <w:r w:rsidDel="00BC59F6">
          <w:delText xml:space="preserve">cases </w:delText>
        </w:r>
      </w:del>
      <w:ins w:id="333" w:author="Kissler, Stephen" w:date="2023-06-12T15:05:00Z">
        <w:r w:rsidR="00BC59F6">
          <w:t>GAS-related visits</w:t>
        </w:r>
        <w:r w:rsidR="00BC59F6">
          <w:t xml:space="preserve"> </w:t>
        </w:r>
      </w:ins>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334"/>
      <w:r>
        <w:t>accine</w:t>
      </w:r>
      <w:commentRangeEnd w:id="334"/>
      <w:r w:rsidR="000F2F07">
        <w:rPr>
          <w:rStyle w:val="CommentReference"/>
        </w:rPr>
        <w:commentReference w:id="334"/>
      </w:r>
      <w:r>
        <w:t xml:space="preserve">s, and allocating resources to appropriately prepare for expected disease </w:t>
      </w:r>
      <w:commentRangeStart w:id="335"/>
      <w:r>
        <w:t xml:space="preserve">burden. </w:t>
      </w:r>
      <w:commentRangeEnd w:id="335"/>
      <w:r w:rsidR="0035165D">
        <w:rPr>
          <w:rStyle w:val="CommentReference"/>
        </w:rPr>
        <w:commentReference w:id="335"/>
      </w:r>
      <w:del w:id="336" w:author="Kissler, Stephen" w:date="2023-06-12T15:05:00Z">
        <w:r w:rsidDel="00C7179C">
          <w:delText>Future research is needed to uncover the mechanisms governing increased spread in some regions compared to others.</w:delText>
        </w:r>
      </w:del>
    </w:p>
    <w:p w14:paraId="023195D7" w14:textId="77777777" w:rsidR="005151D1" w:rsidRDefault="005151D1"/>
    <w:p w14:paraId="082CBD69" w14:textId="1D289431" w:rsidR="008860C4" w:rsidRPr="002112CE" w:rsidRDefault="001225FC">
      <w:r>
        <w:rPr>
          <w:b/>
          <w:bCs/>
        </w:rPr>
        <w:t xml:space="preserve">MAIN </w:t>
      </w:r>
      <w:r w:rsidR="001852B1">
        <w:rPr>
          <w:b/>
          <w:bCs/>
        </w:rPr>
        <w:t>FIGURES AND TABLES</w:t>
      </w:r>
    </w:p>
    <w:p w14:paraId="3C22D208" w14:textId="112E02D6" w:rsidR="008860C4" w:rsidRPr="00A8749D" w:rsidRDefault="008860C4">
      <w:r>
        <w:rPr>
          <w:b/>
          <w:bCs/>
        </w:rPr>
        <w:t>Table 1: Study Population Characteristics</w:t>
      </w:r>
    </w:p>
    <w:tbl>
      <w:tblPr>
        <w:tblStyle w:val="PlainTable2"/>
        <w:tblW w:w="10147" w:type="dxa"/>
        <w:tblLook w:val="0420" w:firstRow="1" w:lastRow="0" w:firstColumn="0" w:lastColumn="0" w:noHBand="0" w:noVBand="1"/>
      </w:tblPr>
      <w:tblGrid>
        <w:gridCol w:w="2030"/>
        <w:gridCol w:w="2030"/>
        <w:gridCol w:w="2029"/>
        <w:gridCol w:w="2029"/>
        <w:gridCol w:w="2029"/>
      </w:tblGrid>
      <w:tr w:rsidR="00A8749D" w:rsidRPr="00A8749D" w14:paraId="126470D0" w14:textId="77777777" w:rsidTr="009000A1">
        <w:trPr>
          <w:cnfStyle w:val="100000000000" w:firstRow="1" w:lastRow="0" w:firstColumn="0" w:lastColumn="0" w:oddVBand="0" w:evenVBand="0" w:oddHBand="0" w:evenHBand="0" w:firstRowFirstColumn="0" w:firstRowLastColumn="0" w:lastRowFirstColumn="0" w:lastRowLastColumn="0"/>
          <w:trHeight w:val="391"/>
        </w:trPr>
        <w:tc>
          <w:tcPr>
            <w:tcW w:w="2030" w:type="dxa"/>
            <w:hideMark/>
          </w:tcPr>
          <w:p w14:paraId="07AD41B4" w14:textId="77777777" w:rsidR="00A8749D" w:rsidRPr="00A8749D" w:rsidRDefault="00A8749D" w:rsidP="00A8749D">
            <w:r w:rsidRPr="00A8749D">
              <w:t>Category</w:t>
            </w:r>
          </w:p>
        </w:tc>
        <w:tc>
          <w:tcPr>
            <w:tcW w:w="2030" w:type="dxa"/>
            <w:hideMark/>
          </w:tcPr>
          <w:p w14:paraId="1CBE46CC" w14:textId="77777777" w:rsidR="00A8749D" w:rsidRPr="00A8749D" w:rsidRDefault="00A8749D" w:rsidP="00A8749D">
            <w:r w:rsidRPr="00A8749D">
              <w:t>Average Membership</w:t>
            </w:r>
          </w:p>
        </w:tc>
        <w:tc>
          <w:tcPr>
            <w:tcW w:w="2029" w:type="dxa"/>
            <w:hideMark/>
          </w:tcPr>
          <w:p w14:paraId="4AAEC09F" w14:textId="77777777" w:rsidR="00A8749D" w:rsidRPr="00A8749D" w:rsidRDefault="00A8749D" w:rsidP="00A8749D">
            <w:r w:rsidRPr="00A8749D">
              <w:t>%</w:t>
            </w:r>
          </w:p>
        </w:tc>
        <w:tc>
          <w:tcPr>
            <w:tcW w:w="2029" w:type="dxa"/>
            <w:hideMark/>
          </w:tcPr>
          <w:p w14:paraId="2D207CAA" w14:textId="77777777" w:rsidR="00A8749D" w:rsidRPr="00A8749D" w:rsidRDefault="00A8749D" w:rsidP="00A8749D">
            <w:r w:rsidRPr="00A8749D">
              <w:t>95% CI</w:t>
            </w:r>
          </w:p>
        </w:tc>
        <w:tc>
          <w:tcPr>
            <w:tcW w:w="2028" w:type="dxa"/>
            <w:hideMark/>
          </w:tcPr>
          <w:p w14:paraId="525B449F" w14:textId="77777777" w:rsidR="00A8749D" w:rsidRPr="00A8749D" w:rsidRDefault="00A8749D" w:rsidP="00A8749D"/>
        </w:tc>
      </w:tr>
      <w:tr w:rsidR="00A8749D" w:rsidRPr="00A8749D" w14:paraId="75BA7694"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248A85D" w14:textId="77777777" w:rsidR="00A8749D" w:rsidRPr="00A8749D" w:rsidRDefault="00A8749D" w:rsidP="00A8749D">
            <w:r w:rsidRPr="00A8749D">
              <w:t>Total</w:t>
            </w:r>
          </w:p>
        </w:tc>
        <w:tc>
          <w:tcPr>
            <w:tcW w:w="2030" w:type="dxa"/>
            <w:hideMark/>
          </w:tcPr>
          <w:p w14:paraId="286FD898" w14:textId="77777777" w:rsidR="00A8749D" w:rsidRPr="00A8749D" w:rsidRDefault="00A8749D" w:rsidP="00A8749D">
            <w:r w:rsidRPr="00A8749D">
              <w:t>2.67E+07</w:t>
            </w:r>
          </w:p>
        </w:tc>
        <w:tc>
          <w:tcPr>
            <w:tcW w:w="2029" w:type="dxa"/>
            <w:hideMark/>
          </w:tcPr>
          <w:p w14:paraId="65D50CC4" w14:textId="77777777" w:rsidR="00A8749D" w:rsidRPr="00A8749D" w:rsidRDefault="00A8749D" w:rsidP="00A8749D">
            <w:r w:rsidRPr="00A8749D">
              <w:t>100</w:t>
            </w:r>
          </w:p>
        </w:tc>
        <w:tc>
          <w:tcPr>
            <w:tcW w:w="4058" w:type="dxa"/>
            <w:gridSpan w:val="2"/>
            <w:hideMark/>
          </w:tcPr>
          <w:p w14:paraId="3957BB55" w14:textId="77777777" w:rsidR="00A8749D" w:rsidRPr="00A8749D" w:rsidRDefault="00A8749D" w:rsidP="00A8749D">
            <w:r w:rsidRPr="00A8749D">
              <w:t>(2.15e+07-3.19e+07)</w:t>
            </w:r>
          </w:p>
        </w:tc>
      </w:tr>
      <w:tr w:rsidR="00A8749D" w:rsidRPr="00A8749D" w14:paraId="4F9C153F" w14:textId="77777777" w:rsidTr="009000A1">
        <w:trPr>
          <w:trHeight w:val="391"/>
        </w:trPr>
        <w:tc>
          <w:tcPr>
            <w:tcW w:w="2030" w:type="dxa"/>
            <w:hideMark/>
          </w:tcPr>
          <w:p w14:paraId="0D640FA5" w14:textId="77777777" w:rsidR="00A8749D" w:rsidRPr="00A8749D" w:rsidRDefault="00A8749D" w:rsidP="00A8749D">
            <w:r w:rsidRPr="00A8749D">
              <w:t>Sex</w:t>
            </w:r>
          </w:p>
        </w:tc>
        <w:tc>
          <w:tcPr>
            <w:tcW w:w="2030" w:type="dxa"/>
            <w:hideMark/>
          </w:tcPr>
          <w:p w14:paraId="52B8D46E" w14:textId="77777777" w:rsidR="00A8749D" w:rsidRPr="00A8749D" w:rsidRDefault="00A8749D" w:rsidP="00A8749D"/>
        </w:tc>
        <w:tc>
          <w:tcPr>
            <w:tcW w:w="2029" w:type="dxa"/>
            <w:hideMark/>
          </w:tcPr>
          <w:p w14:paraId="17BA4F3D" w14:textId="77777777" w:rsidR="00A8749D" w:rsidRPr="00A8749D" w:rsidRDefault="00A8749D" w:rsidP="00A8749D"/>
        </w:tc>
        <w:tc>
          <w:tcPr>
            <w:tcW w:w="4058" w:type="dxa"/>
            <w:gridSpan w:val="2"/>
            <w:hideMark/>
          </w:tcPr>
          <w:p w14:paraId="617E9161" w14:textId="77777777" w:rsidR="00A8749D" w:rsidRPr="00A8749D" w:rsidRDefault="00A8749D" w:rsidP="00A8749D"/>
        </w:tc>
      </w:tr>
      <w:tr w:rsidR="00A8749D" w:rsidRPr="00A8749D" w14:paraId="31CD901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E7F804" w14:textId="19B850CB" w:rsidR="00A8749D" w:rsidRPr="00A8749D" w:rsidRDefault="002E4E2A" w:rsidP="00A8749D">
            <w:r>
              <w:t>Male</w:t>
            </w:r>
          </w:p>
        </w:tc>
        <w:tc>
          <w:tcPr>
            <w:tcW w:w="2030" w:type="dxa"/>
            <w:hideMark/>
          </w:tcPr>
          <w:p w14:paraId="2B227B09" w14:textId="77777777" w:rsidR="00A8749D" w:rsidRPr="00A8749D" w:rsidRDefault="00A8749D" w:rsidP="00A8749D">
            <w:r w:rsidRPr="00A8749D">
              <w:t>1.29E+07</w:t>
            </w:r>
          </w:p>
        </w:tc>
        <w:tc>
          <w:tcPr>
            <w:tcW w:w="2029" w:type="dxa"/>
            <w:hideMark/>
          </w:tcPr>
          <w:p w14:paraId="64D6C9FB" w14:textId="77777777" w:rsidR="00A8749D" w:rsidRPr="00A8749D" w:rsidRDefault="00A8749D" w:rsidP="00A8749D">
            <w:r w:rsidRPr="00A8749D">
              <w:t>48.49</w:t>
            </w:r>
          </w:p>
        </w:tc>
        <w:tc>
          <w:tcPr>
            <w:tcW w:w="4058" w:type="dxa"/>
            <w:gridSpan w:val="2"/>
            <w:hideMark/>
          </w:tcPr>
          <w:p w14:paraId="1F0F877D" w14:textId="77777777" w:rsidR="00A8749D" w:rsidRPr="00A8749D" w:rsidRDefault="00A8749D" w:rsidP="00A8749D">
            <w:r w:rsidRPr="00A8749D">
              <w:t>(1.04e+07-1.55e+07)</w:t>
            </w:r>
          </w:p>
        </w:tc>
      </w:tr>
      <w:tr w:rsidR="00A8749D" w:rsidRPr="00A8749D" w14:paraId="0F9FDC77" w14:textId="77777777" w:rsidTr="009000A1">
        <w:trPr>
          <w:trHeight w:val="391"/>
        </w:trPr>
        <w:tc>
          <w:tcPr>
            <w:tcW w:w="2030" w:type="dxa"/>
            <w:hideMark/>
          </w:tcPr>
          <w:p w14:paraId="361CA4DB" w14:textId="524E5250" w:rsidR="00A8749D" w:rsidRPr="00A8749D" w:rsidRDefault="002E4E2A" w:rsidP="00A8749D">
            <w:r>
              <w:t>Female</w:t>
            </w:r>
          </w:p>
        </w:tc>
        <w:tc>
          <w:tcPr>
            <w:tcW w:w="2030" w:type="dxa"/>
            <w:hideMark/>
          </w:tcPr>
          <w:p w14:paraId="03ED46BF" w14:textId="77777777" w:rsidR="00A8749D" w:rsidRPr="00A8749D" w:rsidRDefault="00A8749D" w:rsidP="00A8749D">
            <w:r w:rsidRPr="00A8749D">
              <w:t>1.38E+07</w:t>
            </w:r>
          </w:p>
        </w:tc>
        <w:tc>
          <w:tcPr>
            <w:tcW w:w="2029" w:type="dxa"/>
            <w:hideMark/>
          </w:tcPr>
          <w:p w14:paraId="40BFB10E" w14:textId="77777777" w:rsidR="00A8749D" w:rsidRPr="00A8749D" w:rsidRDefault="00A8749D" w:rsidP="00A8749D">
            <w:r w:rsidRPr="00A8749D">
              <w:t>51.51</w:t>
            </w:r>
          </w:p>
        </w:tc>
        <w:tc>
          <w:tcPr>
            <w:tcW w:w="4058" w:type="dxa"/>
            <w:gridSpan w:val="2"/>
            <w:hideMark/>
          </w:tcPr>
          <w:p w14:paraId="14F82B3F" w14:textId="77777777" w:rsidR="00A8749D" w:rsidRPr="00A8749D" w:rsidRDefault="00A8749D" w:rsidP="00A8749D">
            <w:r w:rsidRPr="00A8749D">
              <w:t>(1.11e+07-1.64e+07)</w:t>
            </w:r>
          </w:p>
        </w:tc>
      </w:tr>
      <w:tr w:rsidR="00A8749D" w:rsidRPr="00A8749D" w14:paraId="4F36240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02D98D23" w14:textId="77777777" w:rsidR="00A8749D" w:rsidRPr="00A8749D" w:rsidRDefault="00A8749D" w:rsidP="00A8749D">
            <w:r w:rsidRPr="00A8749D">
              <w:t>Age Group</w:t>
            </w:r>
          </w:p>
        </w:tc>
        <w:tc>
          <w:tcPr>
            <w:tcW w:w="2030" w:type="dxa"/>
            <w:hideMark/>
          </w:tcPr>
          <w:p w14:paraId="6F082B43" w14:textId="77777777" w:rsidR="00A8749D" w:rsidRPr="00A8749D" w:rsidRDefault="00A8749D" w:rsidP="00A8749D"/>
        </w:tc>
        <w:tc>
          <w:tcPr>
            <w:tcW w:w="2029" w:type="dxa"/>
            <w:hideMark/>
          </w:tcPr>
          <w:p w14:paraId="2770A859" w14:textId="77777777" w:rsidR="00A8749D" w:rsidRPr="00A8749D" w:rsidRDefault="00A8749D" w:rsidP="00A8749D"/>
        </w:tc>
        <w:tc>
          <w:tcPr>
            <w:tcW w:w="4058" w:type="dxa"/>
            <w:gridSpan w:val="2"/>
            <w:hideMark/>
          </w:tcPr>
          <w:p w14:paraId="27F7243E" w14:textId="77777777" w:rsidR="00A8749D" w:rsidRPr="00A8749D" w:rsidRDefault="00A8749D" w:rsidP="00A8749D"/>
        </w:tc>
      </w:tr>
      <w:tr w:rsidR="00A8749D" w:rsidRPr="00A8749D" w14:paraId="28746F3D" w14:textId="77777777" w:rsidTr="009000A1">
        <w:trPr>
          <w:trHeight w:val="391"/>
        </w:trPr>
        <w:tc>
          <w:tcPr>
            <w:tcW w:w="2030" w:type="dxa"/>
            <w:hideMark/>
          </w:tcPr>
          <w:p w14:paraId="6B121C81" w14:textId="77777777" w:rsidR="00A8749D" w:rsidRPr="00A8749D" w:rsidRDefault="00A8749D" w:rsidP="00A8749D">
            <w:r w:rsidRPr="00A8749D">
              <w:t>00_04</w:t>
            </w:r>
          </w:p>
        </w:tc>
        <w:tc>
          <w:tcPr>
            <w:tcW w:w="2030" w:type="dxa"/>
            <w:hideMark/>
          </w:tcPr>
          <w:p w14:paraId="30DC5E86" w14:textId="77777777" w:rsidR="00A8749D" w:rsidRPr="00A8749D" w:rsidRDefault="00A8749D" w:rsidP="00A8749D">
            <w:r w:rsidRPr="00A8749D">
              <w:t>1.50E+06</w:t>
            </w:r>
          </w:p>
        </w:tc>
        <w:tc>
          <w:tcPr>
            <w:tcW w:w="2029" w:type="dxa"/>
            <w:hideMark/>
          </w:tcPr>
          <w:p w14:paraId="1123169F" w14:textId="77777777" w:rsidR="00A8749D" w:rsidRPr="00A8749D" w:rsidRDefault="00A8749D" w:rsidP="00A8749D">
            <w:r w:rsidRPr="00A8749D">
              <w:t>5.6</w:t>
            </w:r>
          </w:p>
        </w:tc>
        <w:tc>
          <w:tcPr>
            <w:tcW w:w="4058" w:type="dxa"/>
            <w:gridSpan w:val="2"/>
            <w:hideMark/>
          </w:tcPr>
          <w:p w14:paraId="0A27805F" w14:textId="77777777" w:rsidR="00A8749D" w:rsidRPr="00A8749D" w:rsidRDefault="00A8749D" w:rsidP="00A8749D">
            <w:r w:rsidRPr="00A8749D">
              <w:t>(1.18e+06-1.81e+06)</w:t>
            </w:r>
          </w:p>
        </w:tc>
      </w:tr>
      <w:tr w:rsidR="00A8749D" w:rsidRPr="00A8749D" w14:paraId="5A5CD12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5DC4FE1" w14:textId="77777777" w:rsidR="00A8749D" w:rsidRPr="00A8749D" w:rsidRDefault="00A8749D" w:rsidP="00A8749D">
            <w:r w:rsidRPr="00A8749D">
              <w:t>05_09</w:t>
            </w:r>
          </w:p>
        </w:tc>
        <w:tc>
          <w:tcPr>
            <w:tcW w:w="2030" w:type="dxa"/>
            <w:hideMark/>
          </w:tcPr>
          <w:p w14:paraId="3FF1209D" w14:textId="77777777" w:rsidR="00A8749D" w:rsidRPr="00A8749D" w:rsidRDefault="00A8749D" w:rsidP="00A8749D">
            <w:r w:rsidRPr="00A8749D">
              <w:t>1.79E+06</w:t>
            </w:r>
          </w:p>
        </w:tc>
        <w:tc>
          <w:tcPr>
            <w:tcW w:w="2029" w:type="dxa"/>
            <w:hideMark/>
          </w:tcPr>
          <w:p w14:paraId="207CF184" w14:textId="77777777" w:rsidR="00A8749D" w:rsidRPr="00A8749D" w:rsidRDefault="00A8749D" w:rsidP="00A8749D">
            <w:r w:rsidRPr="00A8749D">
              <w:t>6.71</w:t>
            </w:r>
          </w:p>
        </w:tc>
        <w:tc>
          <w:tcPr>
            <w:tcW w:w="4058" w:type="dxa"/>
            <w:gridSpan w:val="2"/>
            <w:hideMark/>
          </w:tcPr>
          <w:p w14:paraId="744A1D8E" w14:textId="77777777" w:rsidR="00A8749D" w:rsidRPr="00A8749D" w:rsidRDefault="00A8749D" w:rsidP="00A8749D">
            <w:r w:rsidRPr="00A8749D">
              <w:t>(1.41e+06-2.17e+06)</w:t>
            </w:r>
          </w:p>
        </w:tc>
      </w:tr>
      <w:tr w:rsidR="00A8749D" w:rsidRPr="00A8749D" w14:paraId="4BE8E68B" w14:textId="77777777" w:rsidTr="009000A1">
        <w:trPr>
          <w:trHeight w:val="391"/>
        </w:trPr>
        <w:tc>
          <w:tcPr>
            <w:tcW w:w="2030" w:type="dxa"/>
            <w:hideMark/>
          </w:tcPr>
          <w:p w14:paraId="35D10669" w14:textId="77777777" w:rsidR="00A8749D" w:rsidRPr="00A8749D" w:rsidRDefault="00A8749D" w:rsidP="00A8749D">
            <w:r w:rsidRPr="00A8749D">
              <w:t>10_19</w:t>
            </w:r>
          </w:p>
        </w:tc>
        <w:tc>
          <w:tcPr>
            <w:tcW w:w="2030" w:type="dxa"/>
            <w:hideMark/>
          </w:tcPr>
          <w:p w14:paraId="2EEFAEEE" w14:textId="77777777" w:rsidR="00A8749D" w:rsidRPr="00A8749D" w:rsidRDefault="00A8749D" w:rsidP="00A8749D">
            <w:r w:rsidRPr="00A8749D">
              <w:t>4.15E+06</w:t>
            </w:r>
          </w:p>
        </w:tc>
        <w:tc>
          <w:tcPr>
            <w:tcW w:w="2029" w:type="dxa"/>
            <w:hideMark/>
          </w:tcPr>
          <w:p w14:paraId="3C16B08F" w14:textId="77777777" w:rsidR="00A8749D" w:rsidRPr="00A8749D" w:rsidRDefault="00A8749D" w:rsidP="00A8749D">
            <w:r w:rsidRPr="00A8749D">
              <w:t>15.55</w:t>
            </w:r>
          </w:p>
        </w:tc>
        <w:tc>
          <w:tcPr>
            <w:tcW w:w="4058" w:type="dxa"/>
            <w:gridSpan w:val="2"/>
            <w:hideMark/>
          </w:tcPr>
          <w:p w14:paraId="4D803E75" w14:textId="77777777" w:rsidR="00A8749D" w:rsidRPr="00A8749D" w:rsidRDefault="00A8749D" w:rsidP="00A8749D">
            <w:r w:rsidRPr="00A8749D">
              <w:t>(3.26e+06-5.04e+06)</w:t>
            </w:r>
          </w:p>
        </w:tc>
      </w:tr>
      <w:tr w:rsidR="00A8749D" w:rsidRPr="00A8749D" w14:paraId="28D568B8"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0E14CBF" w14:textId="77777777" w:rsidR="00A8749D" w:rsidRPr="00A8749D" w:rsidRDefault="00A8749D" w:rsidP="00A8749D">
            <w:r w:rsidRPr="00A8749D">
              <w:t>20_29</w:t>
            </w:r>
          </w:p>
        </w:tc>
        <w:tc>
          <w:tcPr>
            <w:tcW w:w="2030" w:type="dxa"/>
            <w:hideMark/>
          </w:tcPr>
          <w:p w14:paraId="1E4A0498" w14:textId="77777777" w:rsidR="00A8749D" w:rsidRPr="00A8749D" w:rsidRDefault="00A8749D" w:rsidP="00A8749D">
            <w:r w:rsidRPr="00A8749D">
              <w:t>3.53E+06</w:t>
            </w:r>
          </w:p>
        </w:tc>
        <w:tc>
          <w:tcPr>
            <w:tcW w:w="2029" w:type="dxa"/>
            <w:hideMark/>
          </w:tcPr>
          <w:p w14:paraId="189F0075" w14:textId="77777777" w:rsidR="00A8749D" w:rsidRPr="00A8749D" w:rsidRDefault="00A8749D" w:rsidP="00A8749D">
            <w:r w:rsidRPr="00A8749D">
              <w:t>13.22</w:t>
            </w:r>
          </w:p>
        </w:tc>
        <w:tc>
          <w:tcPr>
            <w:tcW w:w="4058" w:type="dxa"/>
            <w:gridSpan w:val="2"/>
            <w:hideMark/>
          </w:tcPr>
          <w:p w14:paraId="26E135B0" w14:textId="77777777" w:rsidR="00A8749D" w:rsidRPr="00A8749D" w:rsidRDefault="00A8749D" w:rsidP="00A8749D">
            <w:r w:rsidRPr="00A8749D">
              <w:t>(2.95e+06-4.11e+06)</w:t>
            </w:r>
          </w:p>
        </w:tc>
      </w:tr>
      <w:tr w:rsidR="00A8749D" w:rsidRPr="00A8749D" w14:paraId="4325C6C8" w14:textId="77777777" w:rsidTr="009000A1">
        <w:trPr>
          <w:trHeight w:val="391"/>
        </w:trPr>
        <w:tc>
          <w:tcPr>
            <w:tcW w:w="2030" w:type="dxa"/>
            <w:hideMark/>
          </w:tcPr>
          <w:p w14:paraId="1E1F3522" w14:textId="77777777" w:rsidR="00A8749D" w:rsidRPr="00A8749D" w:rsidRDefault="00A8749D" w:rsidP="00A8749D">
            <w:r w:rsidRPr="00A8749D">
              <w:t>30_39</w:t>
            </w:r>
          </w:p>
        </w:tc>
        <w:tc>
          <w:tcPr>
            <w:tcW w:w="2030" w:type="dxa"/>
            <w:hideMark/>
          </w:tcPr>
          <w:p w14:paraId="2E462E79" w14:textId="77777777" w:rsidR="00A8749D" w:rsidRPr="00A8749D" w:rsidRDefault="00A8749D" w:rsidP="00A8749D">
            <w:r w:rsidRPr="00A8749D">
              <w:t>3.90E+06</w:t>
            </w:r>
          </w:p>
        </w:tc>
        <w:tc>
          <w:tcPr>
            <w:tcW w:w="2029" w:type="dxa"/>
            <w:hideMark/>
          </w:tcPr>
          <w:p w14:paraId="5571989F" w14:textId="77777777" w:rsidR="00A8749D" w:rsidRPr="00A8749D" w:rsidRDefault="00A8749D" w:rsidP="00A8749D">
            <w:r w:rsidRPr="00A8749D">
              <w:t>14.62</w:t>
            </w:r>
          </w:p>
        </w:tc>
        <w:tc>
          <w:tcPr>
            <w:tcW w:w="4058" w:type="dxa"/>
            <w:gridSpan w:val="2"/>
            <w:hideMark/>
          </w:tcPr>
          <w:p w14:paraId="01F8DC3D" w14:textId="77777777" w:rsidR="00A8749D" w:rsidRPr="00A8749D" w:rsidRDefault="00A8749D" w:rsidP="00A8749D">
            <w:r w:rsidRPr="00A8749D">
              <w:t>(3.15e+06-4.65e+06)</w:t>
            </w:r>
          </w:p>
        </w:tc>
      </w:tr>
      <w:tr w:rsidR="00A8749D" w:rsidRPr="00A8749D" w14:paraId="7412EF3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B47D076" w14:textId="77777777" w:rsidR="00A8749D" w:rsidRPr="00A8749D" w:rsidRDefault="00A8749D" w:rsidP="00A8749D">
            <w:r w:rsidRPr="00A8749D">
              <w:t>40_49</w:t>
            </w:r>
          </w:p>
        </w:tc>
        <w:tc>
          <w:tcPr>
            <w:tcW w:w="2030" w:type="dxa"/>
            <w:hideMark/>
          </w:tcPr>
          <w:p w14:paraId="2D14F544" w14:textId="77777777" w:rsidR="00A8749D" w:rsidRPr="00A8749D" w:rsidRDefault="00A8749D" w:rsidP="00A8749D">
            <w:r w:rsidRPr="00A8749D">
              <w:t>4.74E+06</w:t>
            </w:r>
          </w:p>
        </w:tc>
        <w:tc>
          <w:tcPr>
            <w:tcW w:w="2029" w:type="dxa"/>
            <w:hideMark/>
          </w:tcPr>
          <w:p w14:paraId="1812069A" w14:textId="77777777" w:rsidR="00A8749D" w:rsidRPr="00A8749D" w:rsidRDefault="00A8749D" w:rsidP="00A8749D">
            <w:r w:rsidRPr="00A8749D">
              <w:t>17.77</w:t>
            </w:r>
          </w:p>
        </w:tc>
        <w:tc>
          <w:tcPr>
            <w:tcW w:w="4058" w:type="dxa"/>
            <w:gridSpan w:val="2"/>
            <w:hideMark/>
          </w:tcPr>
          <w:p w14:paraId="0693EDB5" w14:textId="77777777" w:rsidR="00A8749D" w:rsidRPr="00A8749D" w:rsidRDefault="00A8749D" w:rsidP="00A8749D">
            <w:r w:rsidRPr="00A8749D">
              <w:t>(3.72e+06-5.77e+06)</w:t>
            </w:r>
          </w:p>
        </w:tc>
      </w:tr>
      <w:tr w:rsidR="00A8749D" w:rsidRPr="00A8749D" w14:paraId="1A09104B" w14:textId="77777777" w:rsidTr="009000A1">
        <w:trPr>
          <w:trHeight w:val="391"/>
        </w:trPr>
        <w:tc>
          <w:tcPr>
            <w:tcW w:w="2030" w:type="dxa"/>
            <w:hideMark/>
          </w:tcPr>
          <w:p w14:paraId="15705FEF" w14:textId="77777777" w:rsidR="00A8749D" w:rsidRPr="00A8749D" w:rsidRDefault="00A8749D" w:rsidP="00A8749D">
            <w:r w:rsidRPr="00A8749D">
              <w:t>50_59</w:t>
            </w:r>
          </w:p>
        </w:tc>
        <w:tc>
          <w:tcPr>
            <w:tcW w:w="2030" w:type="dxa"/>
            <w:hideMark/>
          </w:tcPr>
          <w:p w14:paraId="131D21FA" w14:textId="77777777" w:rsidR="00A8749D" w:rsidRPr="00A8749D" w:rsidRDefault="00A8749D" w:rsidP="00A8749D">
            <w:r w:rsidRPr="00A8749D">
              <w:t>5.21E+06</w:t>
            </w:r>
          </w:p>
        </w:tc>
        <w:tc>
          <w:tcPr>
            <w:tcW w:w="2029" w:type="dxa"/>
            <w:hideMark/>
          </w:tcPr>
          <w:p w14:paraId="5FAD389A" w14:textId="77777777" w:rsidR="00A8749D" w:rsidRPr="00A8749D" w:rsidRDefault="00A8749D" w:rsidP="00A8749D">
            <w:r w:rsidRPr="00A8749D">
              <w:t>19.51</w:t>
            </w:r>
          </w:p>
        </w:tc>
        <w:tc>
          <w:tcPr>
            <w:tcW w:w="4058" w:type="dxa"/>
            <w:gridSpan w:val="2"/>
            <w:hideMark/>
          </w:tcPr>
          <w:p w14:paraId="13616269" w14:textId="77777777" w:rsidR="00A8749D" w:rsidRPr="00A8749D" w:rsidRDefault="00A8749D" w:rsidP="00A8749D">
            <w:r w:rsidRPr="00A8749D">
              <w:t>(4.18e+06-6.24e+06)</w:t>
            </w:r>
          </w:p>
        </w:tc>
      </w:tr>
      <w:tr w:rsidR="00A8749D" w:rsidRPr="00A8749D" w14:paraId="2F69E3E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8C2BEEC" w14:textId="77777777" w:rsidR="00A8749D" w:rsidRPr="00A8749D" w:rsidRDefault="00A8749D" w:rsidP="00A8749D">
            <w:r w:rsidRPr="00A8749D">
              <w:t>60_69</w:t>
            </w:r>
          </w:p>
        </w:tc>
        <w:tc>
          <w:tcPr>
            <w:tcW w:w="2030" w:type="dxa"/>
            <w:hideMark/>
          </w:tcPr>
          <w:p w14:paraId="12234DFC" w14:textId="77777777" w:rsidR="00A8749D" w:rsidRPr="00A8749D" w:rsidRDefault="00A8749D" w:rsidP="00A8749D">
            <w:r w:rsidRPr="00A8749D">
              <w:t>1.88E+06</w:t>
            </w:r>
          </w:p>
        </w:tc>
        <w:tc>
          <w:tcPr>
            <w:tcW w:w="2029" w:type="dxa"/>
            <w:hideMark/>
          </w:tcPr>
          <w:p w14:paraId="6F7385C0" w14:textId="77777777" w:rsidR="00A8749D" w:rsidRPr="00A8749D" w:rsidRDefault="00A8749D" w:rsidP="00A8749D">
            <w:r w:rsidRPr="00A8749D">
              <w:t>7.03</w:t>
            </w:r>
          </w:p>
        </w:tc>
        <w:tc>
          <w:tcPr>
            <w:tcW w:w="4058" w:type="dxa"/>
            <w:gridSpan w:val="2"/>
            <w:hideMark/>
          </w:tcPr>
          <w:p w14:paraId="3DDF0259" w14:textId="77777777" w:rsidR="00A8749D" w:rsidRPr="00A8749D" w:rsidRDefault="00A8749D" w:rsidP="00A8749D">
            <w:r w:rsidRPr="00A8749D">
              <w:t>(1.59e+06-2.16e+06)</w:t>
            </w:r>
          </w:p>
        </w:tc>
      </w:tr>
      <w:tr w:rsidR="00A8749D" w:rsidRPr="00A8749D" w14:paraId="1EBC1BAD" w14:textId="77777777" w:rsidTr="009000A1">
        <w:trPr>
          <w:trHeight w:val="391"/>
        </w:trPr>
        <w:tc>
          <w:tcPr>
            <w:tcW w:w="2030" w:type="dxa"/>
            <w:hideMark/>
          </w:tcPr>
          <w:p w14:paraId="0C57F686" w14:textId="77777777" w:rsidR="00A8749D" w:rsidRPr="00A8749D" w:rsidRDefault="00A8749D" w:rsidP="00A8749D">
            <w:r w:rsidRPr="00A8749D">
              <w:t>Region</w:t>
            </w:r>
          </w:p>
        </w:tc>
        <w:tc>
          <w:tcPr>
            <w:tcW w:w="2030" w:type="dxa"/>
            <w:hideMark/>
          </w:tcPr>
          <w:p w14:paraId="2599269B" w14:textId="77777777" w:rsidR="00A8749D" w:rsidRPr="00A8749D" w:rsidRDefault="00A8749D" w:rsidP="00A8749D"/>
        </w:tc>
        <w:tc>
          <w:tcPr>
            <w:tcW w:w="2029" w:type="dxa"/>
            <w:hideMark/>
          </w:tcPr>
          <w:p w14:paraId="7F6ADD6C" w14:textId="77777777" w:rsidR="00A8749D" w:rsidRPr="00A8749D" w:rsidRDefault="00A8749D" w:rsidP="00A8749D"/>
        </w:tc>
        <w:tc>
          <w:tcPr>
            <w:tcW w:w="4058" w:type="dxa"/>
            <w:gridSpan w:val="2"/>
            <w:hideMark/>
          </w:tcPr>
          <w:p w14:paraId="41BD85A0" w14:textId="77777777" w:rsidR="00A8749D" w:rsidRPr="00A8749D" w:rsidRDefault="00A8749D" w:rsidP="00A8749D"/>
        </w:tc>
      </w:tr>
      <w:tr w:rsidR="00A8749D" w:rsidRPr="00A8749D" w14:paraId="4209294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7E7971" w14:textId="77777777" w:rsidR="00A8749D" w:rsidRPr="00A8749D" w:rsidRDefault="00A8749D" w:rsidP="00A8749D">
            <w:r w:rsidRPr="00A8749D">
              <w:t>Midwest</w:t>
            </w:r>
          </w:p>
        </w:tc>
        <w:tc>
          <w:tcPr>
            <w:tcW w:w="2030" w:type="dxa"/>
            <w:hideMark/>
          </w:tcPr>
          <w:p w14:paraId="5C05A35D" w14:textId="77777777" w:rsidR="00A8749D" w:rsidRPr="00A8749D" w:rsidRDefault="00A8749D" w:rsidP="00A8749D">
            <w:r w:rsidRPr="00A8749D">
              <w:t>6.18E+06</w:t>
            </w:r>
          </w:p>
        </w:tc>
        <w:tc>
          <w:tcPr>
            <w:tcW w:w="2029" w:type="dxa"/>
            <w:hideMark/>
          </w:tcPr>
          <w:p w14:paraId="5F591348" w14:textId="77777777" w:rsidR="00A8749D" w:rsidRPr="00A8749D" w:rsidRDefault="00A8749D" w:rsidP="00A8749D">
            <w:r w:rsidRPr="00A8749D">
              <w:t>23.14</w:t>
            </w:r>
          </w:p>
        </w:tc>
        <w:tc>
          <w:tcPr>
            <w:tcW w:w="4058" w:type="dxa"/>
            <w:gridSpan w:val="2"/>
            <w:hideMark/>
          </w:tcPr>
          <w:p w14:paraId="77458B97" w14:textId="77777777" w:rsidR="00A8749D" w:rsidRPr="00A8749D" w:rsidRDefault="00A8749D" w:rsidP="00A8749D">
            <w:r w:rsidRPr="00A8749D">
              <w:t>(4.77e+06-7.58e+06)</w:t>
            </w:r>
          </w:p>
        </w:tc>
      </w:tr>
      <w:tr w:rsidR="00A8749D" w:rsidRPr="00A8749D" w14:paraId="7F7C4EE6" w14:textId="77777777" w:rsidTr="009000A1">
        <w:trPr>
          <w:trHeight w:val="391"/>
        </w:trPr>
        <w:tc>
          <w:tcPr>
            <w:tcW w:w="2030" w:type="dxa"/>
            <w:hideMark/>
          </w:tcPr>
          <w:p w14:paraId="7481415C" w14:textId="77777777" w:rsidR="00A8749D" w:rsidRPr="00A8749D" w:rsidRDefault="00A8749D" w:rsidP="00A8749D">
            <w:r w:rsidRPr="00A8749D">
              <w:t>Northeast</w:t>
            </w:r>
          </w:p>
        </w:tc>
        <w:tc>
          <w:tcPr>
            <w:tcW w:w="2030" w:type="dxa"/>
            <w:hideMark/>
          </w:tcPr>
          <w:p w14:paraId="1DB56BF2" w14:textId="77777777" w:rsidR="00A8749D" w:rsidRPr="00A8749D" w:rsidRDefault="00A8749D" w:rsidP="00A8749D">
            <w:r w:rsidRPr="00A8749D">
              <w:t>4.92E+06</w:t>
            </w:r>
          </w:p>
        </w:tc>
        <w:tc>
          <w:tcPr>
            <w:tcW w:w="2029" w:type="dxa"/>
            <w:hideMark/>
          </w:tcPr>
          <w:p w14:paraId="53FAF0C3" w14:textId="77777777" w:rsidR="00A8749D" w:rsidRPr="00A8749D" w:rsidRDefault="00A8749D" w:rsidP="00A8749D">
            <w:r w:rsidRPr="00A8749D">
              <w:t>18.44</w:t>
            </w:r>
          </w:p>
        </w:tc>
        <w:tc>
          <w:tcPr>
            <w:tcW w:w="4058" w:type="dxa"/>
            <w:gridSpan w:val="2"/>
            <w:hideMark/>
          </w:tcPr>
          <w:p w14:paraId="5CF35E7A" w14:textId="77777777" w:rsidR="00A8749D" w:rsidRPr="00A8749D" w:rsidRDefault="00A8749D" w:rsidP="00A8749D">
            <w:r w:rsidRPr="00A8749D">
              <w:t>(3.84e+06-6.01e+06)</w:t>
            </w:r>
          </w:p>
        </w:tc>
      </w:tr>
      <w:tr w:rsidR="00A8749D" w:rsidRPr="00A8749D" w14:paraId="113A649F"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EEBD2ED" w14:textId="77777777" w:rsidR="00A8749D" w:rsidRPr="00A8749D" w:rsidRDefault="00A8749D" w:rsidP="00A8749D">
            <w:r w:rsidRPr="00A8749D">
              <w:t>South</w:t>
            </w:r>
          </w:p>
        </w:tc>
        <w:tc>
          <w:tcPr>
            <w:tcW w:w="2030" w:type="dxa"/>
            <w:hideMark/>
          </w:tcPr>
          <w:p w14:paraId="1807B43A" w14:textId="77777777" w:rsidR="00A8749D" w:rsidRPr="00A8749D" w:rsidRDefault="00A8749D" w:rsidP="00A8749D">
            <w:r w:rsidRPr="00A8749D">
              <w:t>1.03E+07</w:t>
            </w:r>
          </w:p>
        </w:tc>
        <w:tc>
          <w:tcPr>
            <w:tcW w:w="2029" w:type="dxa"/>
            <w:hideMark/>
          </w:tcPr>
          <w:p w14:paraId="7A99DEA6" w14:textId="77777777" w:rsidR="00A8749D" w:rsidRPr="00A8749D" w:rsidRDefault="00A8749D" w:rsidP="00A8749D">
            <w:r w:rsidRPr="00A8749D">
              <w:t>38.75</w:t>
            </w:r>
          </w:p>
        </w:tc>
        <w:tc>
          <w:tcPr>
            <w:tcW w:w="4058" w:type="dxa"/>
            <w:gridSpan w:val="2"/>
            <w:hideMark/>
          </w:tcPr>
          <w:p w14:paraId="7BFF6E60" w14:textId="77777777" w:rsidR="00A8749D" w:rsidRPr="00A8749D" w:rsidRDefault="00A8749D" w:rsidP="00A8749D">
            <w:r w:rsidRPr="00A8749D">
              <w:t>(8.74e+06-1.20e+07)</w:t>
            </w:r>
          </w:p>
        </w:tc>
      </w:tr>
      <w:tr w:rsidR="00A8749D" w:rsidRPr="00A8749D" w14:paraId="5D88337B" w14:textId="77777777" w:rsidTr="009000A1">
        <w:trPr>
          <w:trHeight w:val="391"/>
        </w:trPr>
        <w:tc>
          <w:tcPr>
            <w:tcW w:w="2030" w:type="dxa"/>
            <w:hideMark/>
          </w:tcPr>
          <w:p w14:paraId="0832D21A" w14:textId="77777777" w:rsidR="00A8749D" w:rsidRPr="00A8749D" w:rsidRDefault="00A8749D" w:rsidP="00A8749D">
            <w:r w:rsidRPr="00A8749D">
              <w:t>West</w:t>
            </w:r>
          </w:p>
        </w:tc>
        <w:tc>
          <w:tcPr>
            <w:tcW w:w="2030" w:type="dxa"/>
            <w:hideMark/>
          </w:tcPr>
          <w:p w14:paraId="20B2D49D" w14:textId="77777777" w:rsidR="00A8749D" w:rsidRPr="00A8749D" w:rsidRDefault="00A8749D" w:rsidP="00A8749D">
            <w:r w:rsidRPr="00A8749D">
              <w:t>5.25E+06</w:t>
            </w:r>
          </w:p>
        </w:tc>
        <w:tc>
          <w:tcPr>
            <w:tcW w:w="2029" w:type="dxa"/>
            <w:hideMark/>
          </w:tcPr>
          <w:p w14:paraId="0793421C" w14:textId="77777777" w:rsidR="00A8749D" w:rsidRPr="00A8749D" w:rsidRDefault="00A8749D" w:rsidP="00A8749D">
            <w:r w:rsidRPr="00A8749D">
              <w:t>19.68</w:t>
            </w:r>
          </w:p>
        </w:tc>
        <w:tc>
          <w:tcPr>
            <w:tcW w:w="4058" w:type="dxa"/>
            <w:gridSpan w:val="2"/>
            <w:hideMark/>
          </w:tcPr>
          <w:p w14:paraId="375BF30E" w14:textId="77777777" w:rsidR="00A8749D" w:rsidRPr="00A8749D" w:rsidRDefault="00A8749D" w:rsidP="00A8749D">
            <w:r w:rsidRPr="00A8749D">
              <w:t>(3.93e+06-6.57e+06)</w:t>
            </w:r>
          </w:p>
        </w:tc>
      </w:tr>
      <w:tr w:rsidR="00A8749D" w:rsidRPr="00A8749D" w14:paraId="38BF277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D2BD5E4" w14:textId="77777777" w:rsidR="00A8749D" w:rsidRPr="00A8749D" w:rsidRDefault="00A8749D" w:rsidP="00A8749D">
            <w:r w:rsidRPr="00A8749D">
              <w:t>Subregion</w:t>
            </w:r>
          </w:p>
        </w:tc>
        <w:tc>
          <w:tcPr>
            <w:tcW w:w="2030" w:type="dxa"/>
            <w:hideMark/>
          </w:tcPr>
          <w:p w14:paraId="25B96E5C" w14:textId="77777777" w:rsidR="00A8749D" w:rsidRPr="00A8749D" w:rsidRDefault="00A8749D" w:rsidP="00A8749D"/>
        </w:tc>
        <w:tc>
          <w:tcPr>
            <w:tcW w:w="2029" w:type="dxa"/>
            <w:hideMark/>
          </w:tcPr>
          <w:p w14:paraId="55CB93CA" w14:textId="77777777" w:rsidR="00A8749D" w:rsidRPr="00A8749D" w:rsidRDefault="00A8749D" w:rsidP="00A8749D"/>
        </w:tc>
        <w:tc>
          <w:tcPr>
            <w:tcW w:w="4058" w:type="dxa"/>
            <w:gridSpan w:val="2"/>
            <w:hideMark/>
          </w:tcPr>
          <w:p w14:paraId="7DF19A73" w14:textId="77777777" w:rsidR="00A8749D" w:rsidRPr="00A8749D" w:rsidRDefault="00A8749D" w:rsidP="00A8749D"/>
        </w:tc>
      </w:tr>
      <w:tr w:rsidR="00A8749D" w:rsidRPr="00A8749D" w14:paraId="2CF71D84" w14:textId="77777777" w:rsidTr="009000A1">
        <w:trPr>
          <w:trHeight w:val="391"/>
        </w:trPr>
        <w:tc>
          <w:tcPr>
            <w:tcW w:w="2030" w:type="dxa"/>
            <w:hideMark/>
          </w:tcPr>
          <w:p w14:paraId="1859B31C" w14:textId="77777777" w:rsidR="00A8749D" w:rsidRPr="00A8749D" w:rsidRDefault="00A8749D" w:rsidP="00A8749D">
            <w:r w:rsidRPr="00A8749D">
              <w:t>East North Central</w:t>
            </w:r>
          </w:p>
        </w:tc>
        <w:tc>
          <w:tcPr>
            <w:tcW w:w="2030" w:type="dxa"/>
            <w:hideMark/>
          </w:tcPr>
          <w:p w14:paraId="4438F976" w14:textId="77777777" w:rsidR="00A8749D" w:rsidRPr="00A8749D" w:rsidRDefault="00A8749D" w:rsidP="00A8749D">
            <w:r w:rsidRPr="00A8749D">
              <w:t>4.86E+06</w:t>
            </w:r>
          </w:p>
        </w:tc>
        <w:tc>
          <w:tcPr>
            <w:tcW w:w="2029" w:type="dxa"/>
            <w:hideMark/>
          </w:tcPr>
          <w:p w14:paraId="58C6F7DC" w14:textId="77777777" w:rsidR="00A8749D" w:rsidRPr="00A8749D" w:rsidRDefault="00A8749D" w:rsidP="00A8749D">
            <w:r w:rsidRPr="00A8749D">
              <w:t>18.21</w:t>
            </w:r>
          </w:p>
        </w:tc>
        <w:tc>
          <w:tcPr>
            <w:tcW w:w="4058" w:type="dxa"/>
            <w:gridSpan w:val="2"/>
            <w:hideMark/>
          </w:tcPr>
          <w:p w14:paraId="641FA483" w14:textId="77777777" w:rsidR="00A8749D" w:rsidRPr="00A8749D" w:rsidRDefault="00A8749D" w:rsidP="00A8749D">
            <w:r w:rsidRPr="00A8749D">
              <w:t>(3.64e+06-6.08e+06)</w:t>
            </w:r>
          </w:p>
        </w:tc>
      </w:tr>
      <w:tr w:rsidR="00A8749D" w:rsidRPr="00A8749D" w14:paraId="0347284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F342852" w14:textId="77777777" w:rsidR="00A8749D" w:rsidRPr="00A8749D" w:rsidRDefault="00A8749D" w:rsidP="00A8749D">
            <w:r w:rsidRPr="00A8749D">
              <w:t>East South Central</w:t>
            </w:r>
          </w:p>
        </w:tc>
        <w:tc>
          <w:tcPr>
            <w:tcW w:w="2030" w:type="dxa"/>
            <w:hideMark/>
          </w:tcPr>
          <w:p w14:paraId="2EFBA3B0" w14:textId="77777777" w:rsidR="00A8749D" w:rsidRPr="00A8749D" w:rsidRDefault="00A8749D" w:rsidP="00A8749D">
            <w:r w:rsidRPr="00A8749D">
              <w:t>1.70E+06</w:t>
            </w:r>
          </w:p>
        </w:tc>
        <w:tc>
          <w:tcPr>
            <w:tcW w:w="2029" w:type="dxa"/>
            <w:hideMark/>
          </w:tcPr>
          <w:p w14:paraId="06C35EDF" w14:textId="77777777" w:rsidR="00A8749D" w:rsidRPr="00A8749D" w:rsidRDefault="00A8749D" w:rsidP="00A8749D">
            <w:r w:rsidRPr="00A8749D">
              <w:t>6.37</w:t>
            </w:r>
          </w:p>
        </w:tc>
        <w:tc>
          <w:tcPr>
            <w:tcW w:w="4058" w:type="dxa"/>
            <w:gridSpan w:val="2"/>
            <w:hideMark/>
          </w:tcPr>
          <w:p w14:paraId="101B52E0" w14:textId="77777777" w:rsidR="00A8749D" w:rsidRPr="00A8749D" w:rsidRDefault="00A8749D" w:rsidP="00A8749D">
            <w:r w:rsidRPr="00A8749D">
              <w:t>(1.44e+06-1.97e+06)</w:t>
            </w:r>
          </w:p>
        </w:tc>
      </w:tr>
      <w:tr w:rsidR="00A8749D" w:rsidRPr="00A8749D" w14:paraId="2514628B" w14:textId="77777777" w:rsidTr="009000A1">
        <w:trPr>
          <w:trHeight w:val="391"/>
        </w:trPr>
        <w:tc>
          <w:tcPr>
            <w:tcW w:w="2030" w:type="dxa"/>
            <w:hideMark/>
          </w:tcPr>
          <w:p w14:paraId="5BE00706" w14:textId="77777777" w:rsidR="00A8749D" w:rsidRPr="00A8749D" w:rsidRDefault="00A8749D" w:rsidP="00A8749D">
            <w:r w:rsidRPr="00A8749D">
              <w:t>Middle Atlantic</w:t>
            </w:r>
          </w:p>
        </w:tc>
        <w:tc>
          <w:tcPr>
            <w:tcW w:w="2030" w:type="dxa"/>
            <w:hideMark/>
          </w:tcPr>
          <w:p w14:paraId="3C7A60FA" w14:textId="77777777" w:rsidR="00A8749D" w:rsidRPr="00A8749D" w:rsidRDefault="00A8749D" w:rsidP="00A8749D">
            <w:r w:rsidRPr="00A8749D">
              <w:t>3.76E+06</w:t>
            </w:r>
          </w:p>
        </w:tc>
        <w:tc>
          <w:tcPr>
            <w:tcW w:w="2029" w:type="dxa"/>
            <w:hideMark/>
          </w:tcPr>
          <w:p w14:paraId="3DE72199" w14:textId="77777777" w:rsidR="00A8749D" w:rsidRPr="00A8749D" w:rsidRDefault="00A8749D" w:rsidP="00A8749D">
            <w:r w:rsidRPr="00A8749D">
              <w:t>14.08</w:t>
            </w:r>
          </w:p>
        </w:tc>
        <w:tc>
          <w:tcPr>
            <w:tcW w:w="4058" w:type="dxa"/>
            <w:gridSpan w:val="2"/>
            <w:hideMark/>
          </w:tcPr>
          <w:p w14:paraId="6700CF0F" w14:textId="77777777" w:rsidR="00A8749D" w:rsidRPr="00A8749D" w:rsidRDefault="00A8749D" w:rsidP="00A8749D">
            <w:r w:rsidRPr="00A8749D">
              <w:t>(2.92e+06-4.60e+06)</w:t>
            </w:r>
          </w:p>
        </w:tc>
      </w:tr>
      <w:tr w:rsidR="00A8749D" w:rsidRPr="00A8749D" w14:paraId="3C1C8CBA"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A153E26" w14:textId="77777777" w:rsidR="00A8749D" w:rsidRPr="00A8749D" w:rsidRDefault="00A8749D" w:rsidP="00A8749D">
            <w:r w:rsidRPr="00A8749D">
              <w:t>Mountain West</w:t>
            </w:r>
          </w:p>
        </w:tc>
        <w:tc>
          <w:tcPr>
            <w:tcW w:w="2030" w:type="dxa"/>
            <w:hideMark/>
          </w:tcPr>
          <w:p w14:paraId="3BFDEE81" w14:textId="77777777" w:rsidR="00A8749D" w:rsidRPr="00A8749D" w:rsidRDefault="00A8749D" w:rsidP="00A8749D">
            <w:r w:rsidRPr="00A8749D">
              <w:t>1.60E+06</w:t>
            </w:r>
          </w:p>
        </w:tc>
        <w:tc>
          <w:tcPr>
            <w:tcW w:w="2029" w:type="dxa"/>
            <w:hideMark/>
          </w:tcPr>
          <w:p w14:paraId="17B39545" w14:textId="77777777" w:rsidR="00A8749D" w:rsidRPr="00A8749D" w:rsidRDefault="00A8749D" w:rsidP="00A8749D">
            <w:r w:rsidRPr="00A8749D">
              <w:t>6</w:t>
            </w:r>
          </w:p>
        </w:tc>
        <w:tc>
          <w:tcPr>
            <w:tcW w:w="4058" w:type="dxa"/>
            <w:gridSpan w:val="2"/>
            <w:hideMark/>
          </w:tcPr>
          <w:p w14:paraId="5F7239B4" w14:textId="77777777" w:rsidR="00A8749D" w:rsidRPr="00A8749D" w:rsidRDefault="00A8749D" w:rsidP="00A8749D">
            <w:r w:rsidRPr="00A8749D">
              <w:t>(1.31e+06-1.89e+06)</w:t>
            </w:r>
          </w:p>
        </w:tc>
      </w:tr>
      <w:tr w:rsidR="00A8749D" w:rsidRPr="00A8749D" w14:paraId="02E31604" w14:textId="77777777" w:rsidTr="009000A1">
        <w:trPr>
          <w:trHeight w:val="391"/>
        </w:trPr>
        <w:tc>
          <w:tcPr>
            <w:tcW w:w="2030" w:type="dxa"/>
            <w:hideMark/>
          </w:tcPr>
          <w:p w14:paraId="2E4F8959" w14:textId="77777777" w:rsidR="00A8749D" w:rsidRPr="00A8749D" w:rsidRDefault="00A8749D" w:rsidP="00A8749D">
            <w:r w:rsidRPr="00A8749D">
              <w:t>New England</w:t>
            </w:r>
          </w:p>
        </w:tc>
        <w:tc>
          <w:tcPr>
            <w:tcW w:w="2030" w:type="dxa"/>
            <w:hideMark/>
          </w:tcPr>
          <w:p w14:paraId="3C54E3A3" w14:textId="77777777" w:rsidR="00A8749D" w:rsidRPr="00A8749D" w:rsidRDefault="00A8749D" w:rsidP="00A8749D">
            <w:r w:rsidRPr="00A8749D">
              <w:t>1.16E+06</w:t>
            </w:r>
          </w:p>
        </w:tc>
        <w:tc>
          <w:tcPr>
            <w:tcW w:w="2029" w:type="dxa"/>
            <w:hideMark/>
          </w:tcPr>
          <w:p w14:paraId="1FADC8EC" w14:textId="77777777" w:rsidR="00A8749D" w:rsidRPr="00A8749D" w:rsidRDefault="00A8749D" w:rsidP="00A8749D">
            <w:r w:rsidRPr="00A8749D">
              <w:t>4.36</w:t>
            </w:r>
          </w:p>
        </w:tc>
        <w:tc>
          <w:tcPr>
            <w:tcW w:w="4058" w:type="dxa"/>
            <w:gridSpan w:val="2"/>
            <w:hideMark/>
          </w:tcPr>
          <w:p w14:paraId="6901BE01" w14:textId="77777777" w:rsidR="00A8749D" w:rsidRPr="00A8749D" w:rsidRDefault="00A8749D" w:rsidP="00A8749D">
            <w:r w:rsidRPr="00A8749D">
              <w:t>(8.57e+05-1.47e+06)</w:t>
            </w:r>
          </w:p>
        </w:tc>
      </w:tr>
      <w:tr w:rsidR="00A8749D" w:rsidRPr="00A8749D" w14:paraId="182904D7"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CD04F46" w14:textId="77777777" w:rsidR="00A8749D" w:rsidRPr="00A8749D" w:rsidRDefault="00A8749D" w:rsidP="00A8749D">
            <w:r w:rsidRPr="00A8749D">
              <w:lastRenderedPageBreak/>
              <w:t>Pacific West</w:t>
            </w:r>
          </w:p>
        </w:tc>
        <w:tc>
          <w:tcPr>
            <w:tcW w:w="2030" w:type="dxa"/>
            <w:hideMark/>
          </w:tcPr>
          <w:p w14:paraId="3E7E16A2" w14:textId="77777777" w:rsidR="00A8749D" w:rsidRPr="00A8749D" w:rsidRDefault="00A8749D" w:rsidP="00A8749D">
            <w:r w:rsidRPr="00A8749D">
              <w:t>3.65E+06</w:t>
            </w:r>
          </w:p>
        </w:tc>
        <w:tc>
          <w:tcPr>
            <w:tcW w:w="2029" w:type="dxa"/>
            <w:hideMark/>
          </w:tcPr>
          <w:p w14:paraId="06372C68" w14:textId="77777777" w:rsidR="00A8749D" w:rsidRPr="00A8749D" w:rsidRDefault="00A8749D" w:rsidP="00A8749D">
            <w:r w:rsidRPr="00A8749D">
              <w:t>13.68</w:t>
            </w:r>
          </w:p>
        </w:tc>
        <w:tc>
          <w:tcPr>
            <w:tcW w:w="4058" w:type="dxa"/>
            <w:gridSpan w:val="2"/>
            <w:hideMark/>
          </w:tcPr>
          <w:p w14:paraId="0DAF464F" w14:textId="77777777" w:rsidR="00A8749D" w:rsidRPr="00A8749D" w:rsidRDefault="00A8749D" w:rsidP="00A8749D">
            <w:r w:rsidRPr="00A8749D">
              <w:t>(2.59e+06-4.71e+06)</w:t>
            </w:r>
          </w:p>
        </w:tc>
      </w:tr>
      <w:tr w:rsidR="00A8749D" w:rsidRPr="00A8749D" w14:paraId="152FC1A3" w14:textId="77777777" w:rsidTr="009000A1">
        <w:trPr>
          <w:trHeight w:val="391"/>
        </w:trPr>
        <w:tc>
          <w:tcPr>
            <w:tcW w:w="2030" w:type="dxa"/>
            <w:hideMark/>
          </w:tcPr>
          <w:p w14:paraId="78AB7229" w14:textId="77777777" w:rsidR="00A8749D" w:rsidRPr="00A8749D" w:rsidRDefault="00A8749D" w:rsidP="00A8749D">
            <w:r w:rsidRPr="00A8749D">
              <w:t>South Atlantic</w:t>
            </w:r>
          </w:p>
        </w:tc>
        <w:tc>
          <w:tcPr>
            <w:tcW w:w="2030" w:type="dxa"/>
            <w:hideMark/>
          </w:tcPr>
          <w:p w14:paraId="644788BA" w14:textId="77777777" w:rsidR="00A8749D" w:rsidRPr="00A8749D" w:rsidRDefault="00A8749D" w:rsidP="00A8749D">
            <w:r w:rsidRPr="00A8749D">
              <w:t>5.30E+06</w:t>
            </w:r>
          </w:p>
        </w:tc>
        <w:tc>
          <w:tcPr>
            <w:tcW w:w="2029" w:type="dxa"/>
            <w:hideMark/>
          </w:tcPr>
          <w:p w14:paraId="27552EE6" w14:textId="77777777" w:rsidR="00A8749D" w:rsidRPr="00A8749D" w:rsidRDefault="00A8749D" w:rsidP="00A8749D">
            <w:r w:rsidRPr="00A8749D">
              <w:t>19.85</w:t>
            </w:r>
          </w:p>
        </w:tc>
        <w:tc>
          <w:tcPr>
            <w:tcW w:w="4058" w:type="dxa"/>
            <w:gridSpan w:val="2"/>
            <w:hideMark/>
          </w:tcPr>
          <w:p w14:paraId="09F4F38B" w14:textId="77777777" w:rsidR="00A8749D" w:rsidRPr="00A8749D" w:rsidRDefault="00A8749D" w:rsidP="00A8749D">
            <w:r w:rsidRPr="00A8749D">
              <w:t>(4.58e+06-6.01e+06)</w:t>
            </w:r>
          </w:p>
        </w:tc>
      </w:tr>
      <w:tr w:rsidR="00A8749D" w:rsidRPr="00A8749D" w14:paraId="25C0E82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4244F26" w14:textId="77777777" w:rsidR="00A8749D" w:rsidRPr="00A8749D" w:rsidRDefault="00A8749D" w:rsidP="00A8749D">
            <w:r w:rsidRPr="00A8749D">
              <w:t>West North Central</w:t>
            </w:r>
          </w:p>
        </w:tc>
        <w:tc>
          <w:tcPr>
            <w:tcW w:w="2030" w:type="dxa"/>
            <w:hideMark/>
          </w:tcPr>
          <w:p w14:paraId="5FFD42D7" w14:textId="77777777" w:rsidR="00A8749D" w:rsidRPr="00A8749D" w:rsidRDefault="00A8749D" w:rsidP="00A8749D">
            <w:r w:rsidRPr="00A8749D">
              <w:t>1.32E+06</w:t>
            </w:r>
          </w:p>
        </w:tc>
        <w:tc>
          <w:tcPr>
            <w:tcW w:w="2029" w:type="dxa"/>
            <w:hideMark/>
          </w:tcPr>
          <w:p w14:paraId="11FA0A60" w14:textId="77777777" w:rsidR="00A8749D" w:rsidRPr="00A8749D" w:rsidRDefault="00A8749D" w:rsidP="00A8749D">
            <w:r w:rsidRPr="00A8749D">
              <w:t>4.93</w:t>
            </w:r>
          </w:p>
        </w:tc>
        <w:tc>
          <w:tcPr>
            <w:tcW w:w="4058" w:type="dxa"/>
            <w:gridSpan w:val="2"/>
            <w:hideMark/>
          </w:tcPr>
          <w:p w14:paraId="406CB74D" w14:textId="77777777" w:rsidR="00A8749D" w:rsidRPr="00A8749D" w:rsidRDefault="00A8749D" w:rsidP="00A8749D">
            <w:r w:rsidRPr="00A8749D">
              <w:t>(1.13e+06-1.50e+06)</w:t>
            </w:r>
          </w:p>
        </w:tc>
      </w:tr>
      <w:tr w:rsidR="00A8749D" w:rsidRPr="00A8749D" w14:paraId="6C667AA7" w14:textId="77777777" w:rsidTr="009000A1">
        <w:trPr>
          <w:trHeight w:val="391"/>
        </w:trPr>
        <w:tc>
          <w:tcPr>
            <w:tcW w:w="2030" w:type="dxa"/>
            <w:hideMark/>
          </w:tcPr>
          <w:p w14:paraId="7497F311" w14:textId="77777777" w:rsidR="00A8749D" w:rsidRPr="00A8749D" w:rsidRDefault="00A8749D" w:rsidP="00A8749D">
            <w:r w:rsidRPr="00A8749D">
              <w:t>West South Central</w:t>
            </w:r>
          </w:p>
        </w:tc>
        <w:tc>
          <w:tcPr>
            <w:tcW w:w="2030" w:type="dxa"/>
            <w:hideMark/>
          </w:tcPr>
          <w:p w14:paraId="0454C286" w14:textId="77777777" w:rsidR="00A8749D" w:rsidRPr="00A8749D" w:rsidRDefault="00A8749D" w:rsidP="00A8749D">
            <w:r w:rsidRPr="00A8749D">
              <w:t>3.34E+06</w:t>
            </w:r>
          </w:p>
        </w:tc>
        <w:tc>
          <w:tcPr>
            <w:tcW w:w="2029" w:type="dxa"/>
            <w:hideMark/>
          </w:tcPr>
          <w:p w14:paraId="42B73F29" w14:textId="77777777" w:rsidR="00A8749D" w:rsidRPr="00A8749D" w:rsidRDefault="00A8749D" w:rsidP="00A8749D">
            <w:r w:rsidRPr="00A8749D">
              <w:t>12.53</w:t>
            </w:r>
          </w:p>
        </w:tc>
        <w:tc>
          <w:tcPr>
            <w:tcW w:w="4058" w:type="dxa"/>
            <w:gridSpan w:val="2"/>
            <w:hideMark/>
          </w:tcPr>
          <w:p w14:paraId="0AFECF61" w14:textId="77777777" w:rsidR="00A8749D" w:rsidRPr="00A8749D" w:rsidRDefault="00A8749D" w:rsidP="00A8749D">
            <w:r w:rsidRPr="00A8749D">
              <w:t>(2.65e+06-4.04e+06)</w:t>
            </w:r>
          </w:p>
        </w:tc>
      </w:tr>
    </w:tbl>
    <w:p w14:paraId="474987AF" w14:textId="77777777" w:rsidR="002F24E4" w:rsidRDefault="002F24E4">
      <w:pPr>
        <w:rPr>
          <w:b/>
          <w:bCs/>
        </w:rPr>
      </w:pPr>
    </w:p>
    <w:p w14:paraId="423E3AE2" w14:textId="26A38C85" w:rsidR="002F24E4" w:rsidRDefault="00EA144D">
      <w:pPr>
        <w:rPr>
          <w:b/>
          <w:bCs/>
        </w:rPr>
      </w:pPr>
      <w:r w:rsidRPr="00EA144D">
        <w:rPr>
          <w:b/>
          <w:bCs/>
          <w:noProof/>
        </w:rPr>
        <w:drawing>
          <wp:inline distT="0" distB="0" distL="0" distR="0" wp14:anchorId="6B52A38E" wp14:editId="06361197">
            <wp:extent cx="5943600" cy="4160520"/>
            <wp:effectExtent l="0" t="0" r="0" b="0"/>
            <wp:docPr id="5" name="Picture 4"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1"/>
                    <a:stretch>
                      <a:fillRect/>
                    </a:stretch>
                  </pic:blipFill>
                  <pic:spPr>
                    <a:xfrm>
                      <a:off x="0" y="0"/>
                      <a:ext cx="5943600" cy="4160520"/>
                    </a:xfrm>
                    <a:prstGeom prst="rect">
                      <a:avLst/>
                    </a:prstGeom>
                  </pic:spPr>
                </pic:pic>
              </a:graphicData>
            </a:graphic>
          </wp:inline>
        </w:drawing>
      </w:r>
    </w:p>
    <w:p w14:paraId="3CC7C2E4" w14:textId="7AF35CDA" w:rsidR="002F24E4" w:rsidRDefault="002F24E4">
      <w:r>
        <w:rPr>
          <w:b/>
          <w:bCs/>
        </w:rPr>
        <w:t xml:space="preserve">Figure 1: </w:t>
      </w:r>
      <w:r>
        <w:t xml:space="preserve">Visits per 1000 members in each region over the 9-year observation period. </w:t>
      </w: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RDefault="002F24E4"/>
    <w:p w14:paraId="5794B9E0" w14:textId="77777777" w:rsidR="002F24E4" w:rsidRDefault="002F24E4"/>
    <w:p w14:paraId="768A2B83" w14:textId="77777777" w:rsidR="002F24E4" w:rsidRDefault="002F24E4"/>
    <w:p w14:paraId="6FE5D477" w14:textId="77777777" w:rsidR="002F24E4" w:rsidRDefault="002F24E4">
      <w:pPr>
        <w:rPr>
          <w:b/>
          <w:bCs/>
        </w:rPr>
      </w:pPr>
    </w:p>
    <w:p w14:paraId="3AC44D14" w14:textId="77777777" w:rsidR="002F24E4" w:rsidRDefault="002F24E4">
      <w:pPr>
        <w:rPr>
          <w:b/>
          <w:bCs/>
        </w:rPr>
      </w:pPr>
    </w:p>
    <w:p w14:paraId="4DC5CA32" w14:textId="77777777" w:rsidR="002F24E4" w:rsidRDefault="002F24E4">
      <w:pPr>
        <w:rPr>
          <w:b/>
          <w:bCs/>
        </w:rPr>
      </w:pPr>
    </w:p>
    <w:p w14:paraId="4455D9DF" w14:textId="77777777" w:rsidR="002F24E4" w:rsidRDefault="002F24E4">
      <w:pPr>
        <w:rPr>
          <w:b/>
          <w:bCs/>
        </w:rPr>
      </w:pPr>
    </w:p>
    <w:p w14:paraId="23F574BE" w14:textId="77777777" w:rsidR="002F24E4" w:rsidRDefault="002F24E4">
      <w:pPr>
        <w:rPr>
          <w:b/>
          <w:bCs/>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lastRenderedPageBreak/>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2"/>
                    <a:stretch>
                      <a:fillRect/>
                    </a:stretch>
                  </pic:blipFill>
                  <pic:spPr>
                    <a:xfrm>
                      <a:off x="0" y="0"/>
                      <a:ext cx="5943600" cy="4622165"/>
                    </a:xfrm>
                    <a:prstGeom prst="rect">
                      <a:avLst/>
                    </a:prstGeom>
                  </pic:spPr>
                </pic:pic>
              </a:graphicData>
            </a:graphic>
          </wp:inline>
        </w:drawing>
      </w:r>
    </w:p>
    <w:p w14:paraId="20D708F7" w14:textId="5666595F" w:rsidR="009C3F5E" w:rsidRDefault="009C3F5E" w:rsidP="009C3F5E">
      <w:r>
        <w:rPr>
          <w:b/>
          <w:bCs/>
        </w:rPr>
        <w:t xml:space="preserve">Figure </w:t>
      </w:r>
      <w:r w:rsidR="00C10002">
        <w:rPr>
          <w:b/>
          <w:bCs/>
        </w:rPr>
        <w:t>2</w:t>
      </w:r>
      <w:r>
        <w:rPr>
          <w:b/>
          <w:bCs/>
        </w:rPr>
        <w:t xml:space="preserve">: Visits patterns by region over the course of the year. </w:t>
      </w:r>
      <w:r>
        <w:t>The average number of visits per 1000 members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7777777" w:rsidR="009C3F5E" w:rsidRDefault="009C3F5E" w:rsidP="009C3F5E">
      <w:pPr>
        <w:rPr>
          <w:b/>
          <w:bCs/>
        </w:rPr>
      </w:pPr>
      <w:r>
        <w:rPr>
          <w:b/>
          <w:bCs/>
          <w:noProof/>
        </w:rPr>
        <w:lastRenderedPageBreak/>
        <w:drawing>
          <wp:inline distT="0" distB="0" distL="0" distR="0" wp14:anchorId="634CC7ED" wp14:editId="3597D9C3">
            <wp:extent cx="6113145" cy="3560064"/>
            <wp:effectExtent l="0" t="0" r="0" b="0"/>
            <wp:docPr id="1687707637"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7637" name="Picture 2" descr="A map of the united stat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9921" cy="3593128"/>
                    </a:xfrm>
                    <a:prstGeom prst="rect">
                      <a:avLst/>
                    </a:prstGeom>
                    <a:noFill/>
                    <a:ln>
                      <a:noFill/>
                    </a:ln>
                  </pic:spPr>
                </pic:pic>
              </a:graphicData>
            </a:graphic>
          </wp:inline>
        </w:drawing>
      </w:r>
    </w:p>
    <w:p w14:paraId="653EEC17" w14:textId="3D3AAA7A" w:rsidR="009C3F5E" w:rsidRPr="00F605F2" w:rsidRDefault="009C3F5E" w:rsidP="009C3F5E">
      <w:r>
        <w:rPr>
          <w:b/>
          <w:bCs/>
        </w:rPr>
        <w:t xml:space="preserve">Figure </w:t>
      </w:r>
      <w:r w:rsidR="00C10002">
        <w:rPr>
          <w:b/>
          <w:bCs/>
        </w:rPr>
        <w:t>3</w:t>
      </w:r>
      <w:r>
        <w:rPr>
          <w:b/>
          <w:bCs/>
        </w:rPr>
        <w:t xml:space="preserve">: </w:t>
      </w:r>
      <w:r w:rsidRPr="00F605F2">
        <w:rPr>
          <w:b/>
          <w:bCs/>
        </w:rPr>
        <w:t xml:space="preserve">Phases of US state trend </w:t>
      </w:r>
      <w:commentRangeStart w:id="337"/>
      <w:r w:rsidRPr="00F605F2">
        <w:rPr>
          <w:b/>
          <w:bCs/>
        </w:rPr>
        <w:t xml:space="preserve">sinusoidal fits. </w:t>
      </w:r>
      <w:commentRangeEnd w:id="337"/>
      <w:r w:rsidR="002112CE">
        <w:rPr>
          <w:rStyle w:val="CommentReference"/>
        </w:rPr>
        <w:commentReference w:id="337"/>
      </w:r>
    </w:p>
    <w:p w14:paraId="39F41169" w14:textId="249F76CC"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members of all ages in </w:t>
      </w:r>
      <w:r w:rsidR="0008415E">
        <w:t>each state</w:t>
      </w:r>
      <w:r w:rsidR="009C3F5E">
        <w:t xml:space="preserve">. </w:t>
      </w:r>
      <w:r w:rsidR="00B34BFA">
        <w:t>Darker colors indicate earlier peaks, and lighter colors indicate later peaks.</w:t>
      </w:r>
      <w:r w:rsidR="000F2F07">
        <w:t xml:space="preserve"> 1 corresponds to January 1</w:t>
      </w:r>
      <w:r w:rsidR="000F2F07" w:rsidRPr="000F2F07">
        <w:rPr>
          <w:vertAlign w:val="superscript"/>
        </w:rPr>
        <w:t>st</w:t>
      </w:r>
      <w:r w:rsidR="000F2F07">
        <w:t xml:space="preserve"> , 2 corresponds to February 1</w:t>
      </w:r>
      <w:r w:rsidR="000F2F07" w:rsidRPr="000F2F07">
        <w:rPr>
          <w:vertAlign w:val="superscript"/>
        </w:rPr>
        <w:t>st</w:t>
      </w:r>
      <w:r w:rsidR="000F2F07">
        <w:t xml:space="preserve"> etc, with numbers &lt;1 representing December dates.</w:t>
      </w: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3AB54053" w14:textId="77777777" w:rsidR="00866181" w:rsidRDefault="00866181">
      <w:pPr>
        <w:rPr>
          <w:b/>
          <w:bCs/>
        </w:rPr>
      </w:pPr>
    </w:p>
    <w:p w14:paraId="5B68F6B9" w14:textId="77777777" w:rsidR="00866181" w:rsidRDefault="00866181">
      <w:pPr>
        <w:rPr>
          <w:b/>
          <w:bCs/>
        </w:rPr>
      </w:pPr>
    </w:p>
    <w:p w14:paraId="4C2F24D3" w14:textId="77777777" w:rsidR="00866181" w:rsidRDefault="00866181">
      <w:pPr>
        <w:rPr>
          <w:b/>
          <w:bCs/>
        </w:rPr>
      </w:pPr>
    </w:p>
    <w:p w14:paraId="0DB75A92" w14:textId="77777777" w:rsidR="00866181" w:rsidRDefault="00866181">
      <w:pPr>
        <w:rPr>
          <w:b/>
          <w:bCs/>
        </w:rPr>
      </w:pPr>
    </w:p>
    <w:p w14:paraId="625D789F" w14:textId="77777777" w:rsidR="00866181" w:rsidRDefault="00866181">
      <w:pPr>
        <w:rPr>
          <w:b/>
          <w:bCs/>
        </w:rPr>
      </w:pPr>
    </w:p>
    <w:p w14:paraId="312813B3" w14:textId="77777777" w:rsidR="00866181" w:rsidRDefault="00866181">
      <w:pPr>
        <w:rPr>
          <w:b/>
          <w:bCs/>
        </w:rPr>
      </w:pPr>
    </w:p>
    <w:p w14:paraId="37867E5B" w14:textId="77777777" w:rsidR="00866181" w:rsidRDefault="00866181">
      <w:pPr>
        <w:rPr>
          <w:b/>
          <w:bCs/>
        </w:rPr>
      </w:pPr>
    </w:p>
    <w:p w14:paraId="4C0C5E29" w14:textId="77777777" w:rsidR="00866181" w:rsidRDefault="00866181">
      <w:pPr>
        <w:rPr>
          <w:b/>
          <w:bCs/>
        </w:rPr>
      </w:pPr>
    </w:p>
    <w:p w14:paraId="7C640763" w14:textId="77777777" w:rsidR="0073179C" w:rsidRDefault="0073179C">
      <w:pPr>
        <w:rPr>
          <w:b/>
          <w:bCs/>
        </w:rPr>
      </w:pPr>
    </w:p>
    <w:p w14:paraId="03D535F9" w14:textId="6AE59779" w:rsidR="009C3F5E" w:rsidRDefault="009C3F5E" w:rsidP="009C3F5E">
      <w:pPr>
        <w:rPr>
          <w:b/>
          <w:bCs/>
        </w:rPr>
      </w:pPr>
      <w:r>
        <w:rPr>
          <w:b/>
          <w:bCs/>
        </w:rPr>
        <w:t>REFERENCES</w:t>
      </w:r>
    </w:p>
    <w:p w14:paraId="6CE66073" w14:textId="77777777" w:rsidR="00BF237C" w:rsidRPr="00BF237C" w:rsidRDefault="009C3F5E" w:rsidP="00BF237C">
      <w:pPr>
        <w:pStyle w:val="Bibliography"/>
        <w:rPr>
          <w:rFonts w:ascii="Calibri" w:cs="Calibri"/>
        </w:rPr>
      </w:pPr>
      <w:r>
        <w:rPr>
          <w:b/>
          <w:bCs/>
        </w:rPr>
        <w:fldChar w:fldCharType="begin"/>
      </w:r>
      <w:r>
        <w:rPr>
          <w:b/>
          <w:bCs/>
        </w:rPr>
        <w:instrText xml:space="preserve"> ADDIN ZOTERO_BIBL {"uncited":[],"omitted":[],"custom":[]} CSL_BIBLIOGRAPHY </w:instrText>
      </w:r>
      <w:r>
        <w:rPr>
          <w:b/>
          <w:bCs/>
        </w:rPr>
        <w:fldChar w:fldCharType="separate"/>
      </w:r>
      <w:r w:rsidR="00BF237C" w:rsidRPr="00BF237C">
        <w:rPr>
          <w:rFonts w:ascii="Calibri" w:cs="Calibri"/>
        </w:rPr>
        <w:t>1.</w:t>
      </w:r>
      <w:r w:rsidR="00BF237C" w:rsidRPr="00BF237C">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BF237C" w:rsidRPr="00BF237C">
        <w:rPr>
          <w:rFonts w:ascii="Calibri" w:cs="Calibri"/>
          <w:i/>
          <w:iCs/>
        </w:rPr>
        <w:t>73</w:t>
      </w:r>
      <w:r w:rsidR="00BF237C" w:rsidRPr="00BF237C">
        <w:rPr>
          <w:rFonts w:ascii="Calibri" w:cs="Calibri"/>
        </w:rPr>
        <w:t>, e47–e58. 10.1093/cid/ciaa529.</w:t>
      </w:r>
    </w:p>
    <w:p w14:paraId="5D0F1143" w14:textId="77777777" w:rsidR="00BF237C" w:rsidRPr="00BF237C" w:rsidRDefault="00BF237C" w:rsidP="00BF237C">
      <w:pPr>
        <w:pStyle w:val="Bibliography"/>
        <w:rPr>
          <w:rFonts w:ascii="Calibri" w:cs="Calibri"/>
        </w:rPr>
      </w:pPr>
      <w:r w:rsidRPr="00BF237C">
        <w:rPr>
          <w:rFonts w:ascii="Calibri" w:cs="Calibri"/>
        </w:rPr>
        <w:t>2.</w:t>
      </w:r>
      <w:r w:rsidRPr="00BF237C">
        <w:rPr>
          <w:rFonts w:ascii="Calibri" w:cs="Calibri"/>
        </w:rPr>
        <w:tab/>
        <w:t>Pharyngitis (Strep Throat): Information For Clinicians | CDC (2023). https://www.cdc.gov/groupastrep/diseases-hcp/strep-throat.html.</w:t>
      </w:r>
    </w:p>
    <w:p w14:paraId="2616305A" w14:textId="77777777" w:rsidR="00BF237C" w:rsidRPr="00BF237C" w:rsidRDefault="00BF237C" w:rsidP="00BF237C">
      <w:pPr>
        <w:pStyle w:val="Bibliography"/>
        <w:rPr>
          <w:rFonts w:ascii="Calibri" w:cs="Calibri"/>
        </w:rPr>
      </w:pPr>
      <w:r w:rsidRPr="00BF237C">
        <w:rPr>
          <w:rFonts w:ascii="Calibri" w:cs="Calibri"/>
        </w:rPr>
        <w:lastRenderedPageBreak/>
        <w:t>3.</w:t>
      </w:r>
      <w:r w:rsidRPr="00BF237C">
        <w:rPr>
          <w:rFonts w:ascii="Calibri" w:cs="Calibri"/>
        </w:rPr>
        <w:tab/>
        <w:t xml:space="preserve">Kissler, S.M., Wang, B., Mehrotra, A., Barnett, M., and Grad, Y.H. (2023). Impact of Respiratory Infection and Chronic Comorbidities on Early Pediatric Antibiotic Dispensing in the United States. Clinical Infectious Diseases </w:t>
      </w:r>
      <w:r w:rsidRPr="00BF237C">
        <w:rPr>
          <w:rFonts w:ascii="Calibri" w:cs="Calibri"/>
          <w:i/>
          <w:iCs/>
        </w:rPr>
        <w:t>76</w:t>
      </w:r>
      <w:r w:rsidRPr="00BF237C">
        <w:rPr>
          <w:rFonts w:ascii="Calibri" w:cs="Calibri"/>
        </w:rPr>
        <w:t>, 382–388. 10.1093/cid/ciac811.</w:t>
      </w:r>
    </w:p>
    <w:p w14:paraId="3C49AD95" w14:textId="77777777" w:rsidR="00BF237C" w:rsidRPr="00BF237C" w:rsidRDefault="00BF237C" w:rsidP="00BF237C">
      <w:pPr>
        <w:pStyle w:val="Bibliography"/>
        <w:rPr>
          <w:rFonts w:ascii="Calibri" w:cs="Calibri"/>
        </w:rPr>
      </w:pPr>
      <w:r w:rsidRPr="00BF237C">
        <w:rPr>
          <w:rFonts w:ascii="Calibri" w:cs="Calibri"/>
        </w:rPr>
        <w:t>4.</w:t>
      </w:r>
      <w:r w:rsidRPr="00BF237C">
        <w:rPr>
          <w:rFonts w:ascii="Calibri" w:cs="Calibri"/>
        </w:rPr>
        <w:tab/>
        <w:t>Brouwer, S., Rivera-Hernandez, T., Curren, B.F., Harbison-Price, N., De Oliveira, D.M.P., Jespersen, M.G., Davies, M.R., and Walker, M.J. (2023). Pathogenesis, epidemiology and control of Group A Streptococcus infection. Nat Rev Microbiol. 10.1038/s41579-023-00865-7.</w:t>
      </w:r>
    </w:p>
    <w:p w14:paraId="71951281" w14:textId="77777777" w:rsidR="00BF237C" w:rsidRPr="00BF237C" w:rsidRDefault="00BF237C" w:rsidP="00BF237C">
      <w:pPr>
        <w:pStyle w:val="Bibliography"/>
        <w:rPr>
          <w:rFonts w:ascii="Calibri" w:cs="Calibri"/>
        </w:rPr>
      </w:pPr>
      <w:r w:rsidRPr="00BF237C">
        <w:rPr>
          <w:rFonts w:ascii="Calibri" w:cs="Calibri"/>
        </w:rPr>
        <w:t>5.</w:t>
      </w:r>
      <w:r w:rsidRPr="00BF237C">
        <w:rPr>
          <w:rFonts w:ascii="Calibri" w:cs="Calibri"/>
        </w:rPr>
        <w:tab/>
        <w:t xml:space="preserve">Tedijanto, C., Olesen, S.W., Grad, Y.H., and Lipsitch, M. (2018). Estimating the proportion of bystander selection for antibiotic resistance among potentially pathogenic bacterial flora. Proceedings of the National Academy of Sciences </w:t>
      </w:r>
      <w:r w:rsidRPr="00BF237C">
        <w:rPr>
          <w:rFonts w:ascii="Calibri" w:cs="Calibri"/>
          <w:i/>
          <w:iCs/>
        </w:rPr>
        <w:t>115</w:t>
      </w:r>
      <w:r w:rsidRPr="00BF237C">
        <w:rPr>
          <w:rFonts w:ascii="Calibri" w:cs="Calibri"/>
        </w:rPr>
        <w:t>, E11988–E11995. 10.1073/pnas.1810840115.</w:t>
      </w:r>
    </w:p>
    <w:p w14:paraId="7EF3D5D9" w14:textId="77777777" w:rsidR="00BF237C" w:rsidRPr="00BF237C" w:rsidRDefault="00BF237C" w:rsidP="00BF237C">
      <w:pPr>
        <w:pStyle w:val="Bibliography"/>
        <w:rPr>
          <w:rFonts w:ascii="Calibri" w:cs="Calibri"/>
        </w:rPr>
      </w:pPr>
      <w:r w:rsidRPr="00BF237C">
        <w:rPr>
          <w:rFonts w:ascii="Calibri" w:cs="Calibri"/>
        </w:rPr>
        <w:t>6.</w:t>
      </w:r>
      <w:r w:rsidRPr="00BF237C">
        <w:rPr>
          <w:rFonts w:ascii="Calibri" w:cs="Calibri"/>
        </w:rPr>
        <w:tab/>
        <w:t>Increase in Invasive Group A Strep Infections, 2022-2023 | CDC (2023). https://www.cdc.gov/groupastrep/igas-infections-investigation.html.</w:t>
      </w:r>
    </w:p>
    <w:p w14:paraId="6B5FD0C1" w14:textId="77777777" w:rsidR="00BF237C" w:rsidRPr="00BF237C" w:rsidRDefault="00BF237C" w:rsidP="00BF237C">
      <w:pPr>
        <w:pStyle w:val="Bibliography"/>
        <w:rPr>
          <w:rFonts w:ascii="Calibri" w:cs="Calibri"/>
        </w:rPr>
      </w:pPr>
      <w:r w:rsidRPr="00BF237C">
        <w:rPr>
          <w:rFonts w:ascii="Calibri" w:cs="Calibri"/>
        </w:rPr>
        <w:t>7.</w:t>
      </w:r>
      <w:r w:rsidRPr="00BF237C">
        <w:rPr>
          <w:rFonts w:ascii="Calibri" w:cs="Calibri"/>
        </w:rPr>
        <w:tab/>
        <w:t xml:space="preserve">Dale, J.B., and Walker, M.J. (2020). Update on Group A Streptococcal Vaccine Development. Curr Opin Infect Dis </w:t>
      </w:r>
      <w:r w:rsidRPr="00BF237C">
        <w:rPr>
          <w:rFonts w:ascii="Calibri" w:cs="Calibri"/>
          <w:i/>
          <w:iCs/>
        </w:rPr>
        <w:t>33</w:t>
      </w:r>
      <w:r w:rsidRPr="00BF237C">
        <w:rPr>
          <w:rFonts w:ascii="Calibri" w:cs="Calibri"/>
        </w:rPr>
        <w:t>, 244–250. 10.1097/QCO.0000000000000644.</w:t>
      </w:r>
    </w:p>
    <w:p w14:paraId="55D85DBE" w14:textId="77777777" w:rsidR="00BF237C" w:rsidRPr="00BF237C" w:rsidRDefault="00BF237C" w:rsidP="00BF237C">
      <w:pPr>
        <w:pStyle w:val="Bibliography"/>
        <w:rPr>
          <w:rFonts w:ascii="Calibri" w:cs="Calibri"/>
        </w:rPr>
      </w:pPr>
      <w:r w:rsidRPr="00BF237C">
        <w:rPr>
          <w:rFonts w:ascii="Calibri" w:cs="Calibri"/>
        </w:rPr>
        <w:t>8.</w:t>
      </w:r>
      <w:r w:rsidRPr="00BF237C">
        <w:rPr>
          <w:rFonts w:ascii="Calibri" w:cs="Calibri"/>
        </w:rPr>
        <w:tab/>
        <w:t xml:space="preserve">Dale, J.B., Penfound, T.A., Chiang, E.Y., and Walton, W.J. (2011). New 30-valent M protein-based vaccine evokes cross-opsonic antibodies against non-vaccine serotypes of group A streptococci. Vaccine </w:t>
      </w:r>
      <w:r w:rsidRPr="00BF237C">
        <w:rPr>
          <w:rFonts w:ascii="Calibri" w:cs="Calibri"/>
          <w:i/>
          <w:iCs/>
        </w:rPr>
        <w:t>29</w:t>
      </w:r>
      <w:r w:rsidRPr="00BF237C">
        <w:rPr>
          <w:rFonts w:ascii="Calibri" w:cs="Calibri"/>
        </w:rPr>
        <w:t>, 8175–8178. 10.1016/j.vaccine.2011.09.005.</w:t>
      </w:r>
    </w:p>
    <w:p w14:paraId="689135EF" w14:textId="77777777" w:rsidR="00BF237C" w:rsidRPr="00BF237C" w:rsidRDefault="00BF237C" w:rsidP="00BF237C">
      <w:pPr>
        <w:pStyle w:val="Bibliography"/>
        <w:rPr>
          <w:rFonts w:ascii="Calibri" w:cs="Calibri"/>
        </w:rPr>
      </w:pPr>
      <w:r w:rsidRPr="00BF237C">
        <w:rPr>
          <w:rFonts w:ascii="Calibri" w:cs="Calibri"/>
        </w:rPr>
        <w:t>9.</w:t>
      </w:r>
      <w:r w:rsidRPr="00BF237C">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BF237C">
        <w:rPr>
          <w:rFonts w:ascii="Calibri" w:cs="Calibri"/>
          <w:i/>
          <w:iCs/>
        </w:rPr>
        <w:t>9</w:t>
      </w:r>
      <w:r w:rsidRPr="00BF237C">
        <w:rPr>
          <w:rFonts w:ascii="Calibri" w:cs="Calibri"/>
        </w:rPr>
        <w:t>, 20499361221132100. 10.1177/20499361221132101.</w:t>
      </w:r>
    </w:p>
    <w:p w14:paraId="25CF11F4" w14:textId="77777777" w:rsidR="00BF237C" w:rsidRPr="00BF237C" w:rsidRDefault="00BF237C" w:rsidP="00BF237C">
      <w:pPr>
        <w:pStyle w:val="Bibliography"/>
        <w:rPr>
          <w:rFonts w:ascii="Calibri" w:cs="Calibri"/>
        </w:rPr>
      </w:pPr>
      <w:r w:rsidRPr="00BF237C">
        <w:rPr>
          <w:rFonts w:ascii="Calibri" w:cs="Calibri"/>
        </w:rPr>
        <w:t>10.</w:t>
      </w:r>
      <w:r w:rsidRPr="00BF237C">
        <w:rPr>
          <w:rFonts w:ascii="Calibri" w:cs="Calibri"/>
        </w:rPr>
        <w:tab/>
        <w:t xml:space="preserve">Charu, V., Zeger, S., Gog, J., Bjørnstad, O.N., Kissler, S., Simonsen, L., Grenfell, B.T., and Viboud, C. (2017). Human mobility and the spatial transmission of influenza in the United States. PLOS Computational Biology </w:t>
      </w:r>
      <w:r w:rsidRPr="00BF237C">
        <w:rPr>
          <w:rFonts w:ascii="Calibri" w:cs="Calibri"/>
          <w:i/>
          <w:iCs/>
        </w:rPr>
        <w:t>13</w:t>
      </w:r>
      <w:r w:rsidRPr="00BF237C">
        <w:rPr>
          <w:rFonts w:ascii="Calibri" w:cs="Calibri"/>
        </w:rPr>
        <w:t>, e1005382. 10.1371/journal.pcbi.1005382.</w:t>
      </w:r>
    </w:p>
    <w:p w14:paraId="13F08859" w14:textId="77777777" w:rsidR="00BF237C" w:rsidRPr="00BF237C" w:rsidRDefault="00BF237C" w:rsidP="00BF237C">
      <w:pPr>
        <w:pStyle w:val="Bibliography"/>
        <w:rPr>
          <w:rFonts w:ascii="Calibri" w:cs="Calibri"/>
        </w:rPr>
      </w:pPr>
      <w:r w:rsidRPr="00BF237C">
        <w:rPr>
          <w:rFonts w:ascii="Calibri" w:cs="Calibri"/>
        </w:rPr>
        <w:t>11.</w:t>
      </w:r>
      <w:r w:rsidRPr="00BF237C">
        <w:rPr>
          <w:rFonts w:ascii="Calibri" w:cs="Calibri"/>
        </w:rPr>
        <w:tab/>
        <w:t xml:space="preserve">Pitzer, V.E., Viboud, C., Alonso, W.J., Wilcox, T., Metcalf, C.J., Steiner, C.A., Haynes, A.K., and Grenfell, B.T. (2015). Environmental Drivers of the Spatiotemporal Dynamics of Respiratory Syncytial Virus in the United States. PLOS Pathogens </w:t>
      </w:r>
      <w:r w:rsidRPr="00BF237C">
        <w:rPr>
          <w:rFonts w:ascii="Calibri" w:cs="Calibri"/>
          <w:i/>
          <w:iCs/>
        </w:rPr>
        <w:t>11</w:t>
      </w:r>
      <w:r w:rsidRPr="00BF237C">
        <w:rPr>
          <w:rFonts w:ascii="Calibri" w:cs="Calibri"/>
        </w:rPr>
        <w:t>, e1004591. 10.1371/journal.ppat.1004591.</w:t>
      </w:r>
    </w:p>
    <w:p w14:paraId="0DAB757C" w14:textId="77777777" w:rsidR="00BF237C" w:rsidRPr="00BF237C" w:rsidRDefault="00BF237C" w:rsidP="00BF237C">
      <w:pPr>
        <w:pStyle w:val="Bibliography"/>
        <w:rPr>
          <w:rFonts w:ascii="Calibri" w:cs="Calibri"/>
        </w:rPr>
      </w:pPr>
      <w:r w:rsidRPr="00BF237C">
        <w:rPr>
          <w:rFonts w:ascii="Calibri" w:cs="Calibri"/>
        </w:rPr>
        <w:t>12.</w:t>
      </w:r>
      <w:r w:rsidRPr="00BF237C">
        <w:rPr>
          <w:rFonts w:ascii="Calibri" w:cs="Calibri"/>
        </w:rPr>
        <w:tab/>
        <w:t>Real World Evidence | Merative https://www.merative.com/real-world-evidence.</w:t>
      </w:r>
    </w:p>
    <w:p w14:paraId="05C6BD8A" w14:textId="77777777" w:rsidR="00BF237C" w:rsidRPr="00BF237C" w:rsidRDefault="00BF237C" w:rsidP="00BF237C">
      <w:pPr>
        <w:pStyle w:val="Bibliography"/>
        <w:rPr>
          <w:rFonts w:ascii="Calibri" w:cs="Calibri"/>
        </w:rPr>
      </w:pPr>
      <w:r w:rsidRPr="00BF237C">
        <w:rPr>
          <w:rFonts w:ascii="Calibri" w:cs="Calibri"/>
        </w:rPr>
        <w:t>13.</w:t>
      </w:r>
      <w:r w:rsidRPr="00BF237C">
        <w:rPr>
          <w:rFonts w:ascii="Calibri" w:cs="Calibri"/>
        </w:rPr>
        <w:tab/>
        <w:t>Clinical Classifications Software (CCS) for ICD-10-PCS (beta version) https://hcup-us.ahrq.gov/toolssoftware/ccs10/ccs10.jsp.</w:t>
      </w:r>
    </w:p>
    <w:p w14:paraId="3462000B" w14:textId="77777777" w:rsidR="00BF237C" w:rsidRPr="00BF237C" w:rsidRDefault="00BF237C" w:rsidP="00BF237C">
      <w:pPr>
        <w:pStyle w:val="Bibliography"/>
        <w:rPr>
          <w:rFonts w:ascii="Calibri" w:cs="Calibri"/>
        </w:rPr>
      </w:pPr>
      <w:r w:rsidRPr="00BF237C">
        <w:rPr>
          <w:rFonts w:ascii="Calibri" w:cs="Calibri"/>
        </w:rPr>
        <w:t>14.</w:t>
      </w:r>
      <w:r w:rsidRPr="00BF237C">
        <w:rPr>
          <w:rFonts w:ascii="Calibri" w:cs="Calibri"/>
        </w:rPr>
        <w:tab/>
        <w:t xml:space="preserve">Shaman, J., and Kohn, M. (2009). Absolute humidity modulates influenza survival, transmission, and seasonality. Proceedings of the National Academy of Sciences </w:t>
      </w:r>
      <w:r w:rsidRPr="00BF237C">
        <w:rPr>
          <w:rFonts w:ascii="Calibri" w:cs="Calibri"/>
          <w:i/>
          <w:iCs/>
        </w:rPr>
        <w:t>106</w:t>
      </w:r>
      <w:r w:rsidRPr="00BF237C">
        <w:rPr>
          <w:rFonts w:ascii="Calibri" w:cs="Calibri"/>
        </w:rPr>
        <w:t>, 3243–3248. 10.1073/pnas.0806852106.</w:t>
      </w:r>
    </w:p>
    <w:p w14:paraId="2EA88694" w14:textId="77777777" w:rsidR="00BF237C" w:rsidRPr="00BF237C" w:rsidRDefault="00BF237C" w:rsidP="00BF237C">
      <w:pPr>
        <w:pStyle w:val="Bibliography"/>
        <w:rPr>
          <w:rFonts w:ascii="Calibri" w:cs="Calibri"/>
        </w:rPr>
      </w:pPr>
      <w:r w:rsidRPr="00BF237C">
        <w:rPr>
          <w:rFonts w:ascii="Calibri" w:cs="Calibri"/>
        </w:rPr>
        <w:lastRenderedPageBreak/>
        <w:t>15.</w:t>
      </w:r>
      <w:r w:rsidRPr="00BF237C">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BF237C">
        <w:rPr>
          <w:rFonts w:ascii="Calibri" w:cs="Calibri"/>
          <w:i/>
          <w:iCs/>
        </w:rPr>
        <w:t>120</w:t>
      </w:r>
      <w:r w:rsidRPr="00BF237C">
        <w:rPr>
          <w:rFonts w:ascii="Calibri" w:cs="Calibri"/>
        </w:rPr>
        <w:t>, 950–957. 10.1542/peds.2006-3368.</w:t>
      </w:r>
    </w:p>
    <w:p w14:paraId="5746262F" w14:textId="4D9F7D9E"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RDefault="00146ED1">
      <w:pPr>
        <w:rPr>
          <w:b/>
          <w:bCs/>
        </w:rPr>
      </w:pPr>
    </w:p>
    <w:p w14:paraId="7261EB06" w14:textId="77777777" w:rsidR="00146ED1" w:rsidRDefault="00146ED1">
      <w:pPr>
        <w:rPr>
          <w:b/>
          <w:bCs/>
        </w:rPr>
      </w:pPr>
    </w:p>
    <w:p w14:paraId="6D817436" w14:textId="77777777" w:rsidR="00146ED1" w:rsidRDefault="00146ED1">
      <w:pPr>
        <w:rPr>
          <w:b/>
          <w:bCs/>
        </w:rPr>
      </w:pPr>
    </w:p>
    <w:p w14:paraId="2A3A73A0" w14:textId="77777777" w:rsidR="00146ED1" w:rsidRDefault="00146ED1">
      <w:pPr>
        <w:rPr>
          <w:b/>
          <w:bCs/>
        </w:rPr>
      </w:pPr>
    </w:p>
    <w:p w14:paraId="071510EB" w14:textId="77777777" w:rsidR="00146ED1" w:rsidRDefault="00146ED1">
      <w:pPr>
        <w:rPr>
          <w:b/>
          <w:bCs/>
        </w:rPr>
      </w:pPr>
    </w:p>
    <w:p w14:paraId="275FA957" w14:textId="77777777" w:rsidR="00146ED1" w:rsidRDefault="00146ED1">
      <w:pPr>
        <w:rPr>
          <w:b/>
          <w:bCs/>
        </w:rPr>
      </w:pPr>
    </w:p>
    <w:p w14:paraId="66EAEAB4" w14:textId="77777777" w:rsidR="00146ED1" w:rsidRDefault="00146ED1">
      <w:pPr>
        <w:rPr>
          <w:b/>
          <w:bCs/>
        </w:rPr>
      </w:pPr>
    </w:p>
    <w:p w14:paraId="3801485A" w14:textId="77777777" w:rsidR="00146ED1" w:rsidRDefault="00146ED1">
      <w:pPr>
        <w:rPr>
          <w:b/>
          <w:bCs/>
        </w:rPr>
      </w:pPr>
    </w:p>
    <w:p w14:paraId="7F5842AC" w14:textId="77777777" w:rsidR="00146ED1" w:rsidRDefault="00146ED1">
      <w:pPr>
        <w:rPr>
          <w:b/>
          <w:bCs/>
        </w:rPr>
      </w:pPr>
    </w:p>
    <w:p w14:paraId="1AC6E736" w14:textId="77777777" w:rsidR="00146ED1" w:rsidRDefault="00146ED1">
      <w:pPr>
        <w:rPr>
          <w:b/>
          <w:bCs/>
        </w:rPr>
      </w:pPr>
    </w:p>
    <w:p w14:paraId="64CCC0AA" w14:textId="77777777" w:rsidR="00146ED1" w:rsidRDefault="00146ED1">
      <w:pPr>
        <w:rPr>
          <w:b/>
          <w:bCs/>
        </w:rPr>
      </w:pPr>
    </w:p>
    <w:p w14:paraId="3A629E09" w14:textId="77777777" w:rsidR="00146ED1" w:rsidRDefault="00146ED1">
      <w:pPr>
        <w:rPr>
          <w:b/>
          <w:bCs/>
        </w:rPr>
      </w:pPr>
    </w:p>
    <w:p w14:paraId="0831D6E8" w14:textId="7B0E2A71" w:rsidR="004E4487" w:rsidRPr="003E07F8" w:rsidRDefault="003E07F8">
      <w:pPr>
        <w:rPr>
          <w:b/>
          <w:bCs/>
        </w:rPr>
      </w:pPr>
      <w:r>
        <w:rPr>
          <w:b/>
          <w:bCs/>
        </w:rPr>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r w:rsidRPr="00DF74D7">
              <w:t>Ot up rsp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RDefault="005D5502" w:rsidP="00385300">
      <w:pPr>
        <w:rPr>
          <w:b/>
          <w:bCs/>
        </w:rPr>
      </w:pPr>
    </w:p>
    <w:p w14:paraId="74622F69" w14:textId="77777777" w:rsidR="005D5502" w:rsidRDefault="005D5502" w:rsidP="00385300">
      <w:pPr>
        <w:rPr>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r w:rsidRPr="00385300">
              <w:t>Illinois,  Indiana,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Delaware, Florida, Georgia, Maryland, North Carolina, South Carolina, Virginia,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Arizona, Colorado, Idaho, Montana,  Nevada,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b/>
          <w:bCs/>
        </w:rPr>
      </w:pPr>
    </w:p>
    <w:p w14:paraId="37705C42" w14:textId="77777777" w:rsidR="005D5502" w:rsidRDefault="005D5502">
      <w:pPr>
        <w:rPr>
          <w:b/>
          <w:bCs/>
        </w:rPr>
      </w:pPr>
    </w:p>
    <w:p w14:paraId="2D71C9F5" w14:textId="77777777" w:rsidR="005D5502" w:rsidRDefault="005D5502">
      <w:pPr>
        <w:rPr>
          <w:b/>
          <w:bCs/>
        </w:rPr>
      </w:pPr>
    </w:p>
    <w:p w14:paraId="7B49A645" w14:textId="6466365A" w:rsidR="0032077F" w:rsidRDefault="0032077F">
      <w:pPr>
        <w:rPr>
          <w:b/>
          <w:bCs/>
        </w:rPr>
      </w:pPr>
      <w:r>
        <w:rPr>
          <w:b/>
          <w:bCs/>
        </w:rPr>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lastRenderedPageBreak/>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6B52DFEC" w14:textId="77777777" w:rsidR="00907F42" w:rsidRDefault="00907F42"/>
    <w:p w14:paraId="3747DBEE" w14:textId="77777777" w:rsidR="00907F42" w:rsidRDefault="00907F42"/>
    <w:p w14:paraId="0F4C6EC4" w14:textId="77777777" w:rsidR="00907F42" w:rsidRDefault="00907F42"/>
    <w:p w14:paraId="3BDABB4C" w14:textId="77777777" w:rsidR="00907F42" w:rsidRDefault="00907F42"/>
    <w:p w14:paraId="08340995" w14:textId="77777777" w:rsidR="00907F42" w:rsidRDefault="00907F42"/>
    <w:p w14:paraId="3BE64DCD" w14:textId="77777777" w:rsidR="00907F42" w:rsidRDefault="00907F42"/>
    <w:p w14:paraId="723EB980" w14:textId="77777777" w:rsidR="00907F42" w:rsidRDefault="00907F42"/>
    <w:p w14:paraId="4424F1DC" w14:textId="77777777" w:rsidR="00907F42" w:rsidRDefault="00907F42"/>
    <w:p w14:paraId="5FC8993B" w14:textId="77777777" w:rsidR="00907F42" w:rsidRDefault="00907F42"/>
    <w:p w14:paraId="2273D1E9" w14:textId="77777777" w:rsidR="00907F42" w:rsidRDefault="00907F42"/>
    <w:p w14:paraId="0AAEEEB2" w14:textId="77777777" w:rsidR="00907F42" w:rsidRDefault="00907F42"/>
    <w:p w14:paraId="6B86B68F" w14:textId="77777777" w:rsidR="00907F42" w:rsidRDefault="00907F42"/>
    <w:p w14:paraId="3B20278A" w14:textId="77777777" w:rsidR="00907F42" w:rsidRDefault="00907F42"/>
    <w:p w14:paraId="33066589" w14:textId="77777777" w:rsidR="00907F42" w:rsidRDefault="00907F42"/>
    <w:p w14:paraId="0B6F3CCF" w14:textId="77777777" w:rsidR="00907F42" w:rsidRDefault="00907F42"/>
    <w:p w14:paraId="54B2D5C0" w14:textId="77777777" w:rsidR="00907F42" w:rsidRDefault="00907F42"/>
    <w:p w14:paraId="7AAF9AA7" w14:textId="77777777" w:rsidR="005D5502" w:rsidRDefault="005D5502"/>
    <w:p w14:paraId="1D6625EA" w14:textId="77777777" w:rsidR="00907F42" w:rsidRDefault="00907F42"/>
    <w:p w14:paraId="2BAE2C60" w14:textId="77777777" w:rsidR="00907F42" w:rsidRDefault="00907F42"/>
    <w:p w14:paraId="34629F77" w14:textId="77777777" w:rsidR="00907F42" w:rsidRDefault="00907F42"/>
    <w:p w14:paraId="1368C094" w14:textId="77777777" w:rsidR="00907F42" w:rsidRDefault="00907F42"/>
    <w:p w14:paraId="0C916636" w14:textId="77777777" w:rsidR="00907F42" w:rsidRDefault="00907F42" w:rsidP="00907F42">
      <w:pPr>
        <w:rPr>
          <w:b/>
          <w:bCs/>
        </w:rPr>
      </w:pPr>
    </w:p>
    <w:p w14:paraId="569EB25E" w14:textId="77777777" w:rsidR="00907F42" w:rsidRPr="00EA2E36" w:rsidRDefault="00907F42" w:rsidP="00907F42">
      <w:r>
        <w:rPr>
          <w:b/>
          <w:bCs/>
        </w:rPr>
        <w:t xml:space="preserve">Supplementary Table 4: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2B619A">
          <w:footerReference w:type="even" r:id="rId14"/>
          <w:footerReference w:type="default" r:id="rId15"/>
          <w:pgSz w:w="12240" w:h="15840"/>
          <w:pgMar w:top="1440" w:right="1440" w:bottom="1440" w:left="1440" w:header="720" w:footer="720" w:gutter="0"/>
          <w:lnNumType w:countBy="1" w:restart="continuous"/>
          <w:cols w:space="720"/>
          <w:docGrid w:linePitch="360"/>
          <w:sectPrChange w:id="338" w:author="Kissler, Stephen" w:date="2023-06-09T12:17:00Z">
            <w:sectPr w:rsidR="00907F42" w:rsidSect="002B619A">
              <w:pgMar w:top="1440" w:right="1440" w:bottom="1440" w:left="1440" w:header="720" w:footer="720" w:gutter="0"/>
              <w:lnNumType w:countBy="0" w:restart="newPage"/>
            </w:sectPr>
          </w:sectPrChange>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lastRenderedPageBreak/>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6"/>
                    <a:stretch>
                      <a:fillRect/>
                    </a:stretch>
                  </pic:blipFill>
                  <pic:spPr>
                    <a:xfrm>
                      <a:off x="0" y="0"/>
                      <a:ext cx="5943600" cy="2275205"/>
                    </a:xfrm>
                    <a:prstGeom prst="rect">
                      <a:avLst/>
                    </a:prstGeom>
                  </pic:spPr>
                </pic:pic>
              </a:graphicData>
            </a:graphic>
          </wp:inline>
        </w:drawing>
      </w:r>
    </w:p>
    <w:p w14:paraId="2B82AEE8" w14:textId="0A9059AB"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members per year. </w:t>
      </w:r>
    </w:p>
    <w:p w14:paraId="723D8AAC" w14:textId="77777777" w:rsidR="00AD6E3F" w:rsidRDefault="00AD6E3F"/>
    <w:p w14:paraId="1131330F" w14:textId="1024E9B5" w:rsidR="00AC322C" w:rsidRDefault="00834900" w:rsidP="00AC322C">
      <w:pPr>
        <w:rPr>
          <w:b/>
          <w:bCs/>
        </w:rPr>
      </w:pPr>
      <w:r>
        <w:rPr>
          <w:b/>
          <w:bCs/>
          <w:noProof/>
        </w:rPr>
        <w:lastRenderedPageBreak/>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43614E80" w:rsidR="00AC322C" w:rsidRDefault="00AC322C" w:rsidP="00AC322C">
      <w:r>
        <w:rPr>
          <w:b/>
          <w:bCs/>
        </w:rPr>
        <w:t>Supplementary Figure 2a</w:t>
      </w:r>
      <w:r>
        <w:t xml:space="preserve">: Average visits per 1000 members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8"/>
                    <a:stretch>
                      <a:fillRect/>
                    </a:stretch>
                  </pic:blipFill>
                  <pic:spPr>
                    <a:xfrm>
                      <a:off x="0" y="0"/>
                      <a:ext cx="5943600" cy="4160520"/>
                    </a:xfrm>
                    <a:prstGeom prst="rect">
                      <a:avLst/>
                    </a:prstGeom>
                  </pic:spPr>
                </pic:pic>
              </a:graphicData>
            </a:graphic>
          </wp:inline>
        </w:drawing>
      </w:r>
    </w:p>
    <w:p w14:paraId="7D170071" w14:textId="5374D206" w:rsidR="00AC322C" w:rsidRPr="00C0146F" w:rsidRDefault="00AC322C" w:rsidP="00AC322C">
      <w:r>
        <w:rPr>
          <w:b/>
          <w:bCs/>
        </w:rPr>
        <w:t>Supplementary Figure 2b</w:t>
      </w:r>
      <w:r>
        <w:t xml:space="preserve">: Comparisons between each 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3877ED85" w:rsidR="005815D4" w:rsidRPr="005815D4" w:rsidRDefault="005815D4">
      <w:r>
        <w:rPr>
          <w:b/>
          <w:bCs/>
        </w:rPr>
        <w:t xml:space="preserve">Supplementary Figure 3a: </w:t>
      </w:r>
      <w:r>
        <w:t>Visits per 1000 members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0"/>
                    <a:stretch>
                      <a:fillRect/>
                    </a:stretch>
                  </pic:blipFill>
                  <pic:spPr>
                    <a:xfrm>
                      <a:off x="0" y="0"/>
                      <a:ext cx="5943600" cy="5243830"/>
                    </a:xfrm>
                    <a:prstGeom prst="rect">
                      <a:avLst/>
                    </a:prstGeom>
                  </pic:spPr>
                </pic:pic>
              </a:graphicData>
            </a:graphic>
          </wp:inline>
        </w:drawing>
      </w:r>
    </w:p>
    <w:p w14:paraId="5B4EF34A" w14:textId="1F152585" w:rsidR="004F3FD1" w:rsidRPr="004F3FD1" w:rsidRDefault="004F3FD1">
      <w:r>
        <w:rPr>
          <w:b/>
          <w:bCs/>
        </w:rPr>
        <w:t xml:space="preserve">Supplementary Figure 3b: </w:t>
      </w:r>
      <w:r>
        <w:t>Average visits per 1000 members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4B26DECF" w:rsidR="004F3FD1" w:rsidRDefault="00FE4612">
      <w:pPr>
        <w:rPr>
          <w:b/>
          <w:bCs/>
        </w:rPr>
      </w:pPr>
      <w:r w:rsidRPr="00FE4612">
        <w:rPr>
          <w:b/>
          <w:bCs/>
          <w:noProof/>
        </w:rPr>
        <w:lastRenderedPageBreak/>
        <w:drawing>
          <wp:inline distT="0" distB="0" distL="0" distR="0" wp14:anchorId="2D3E8FC1" wp14:editId="39CF7C50">
            <wp:extent cx="5943600" cy="4027170"/>
            <wp:effectExtent l="0" t="0" r="0" b="0"/>
            <wp:docPr id="57410362" name="Picture 57410362" descr="A picture containing screenshot&#10;&#10;Description automatically generated">
              <a:extLst xmlns:a="http://schemas.openxmlformats.org/drawingml/2006/main">
                <a:ext uri="{FF2B5EF4-FFF2-40B4-BE49-F238E27FC236}">
                  <a16:creationId xmlns:a16="http://schemas.microsoft.com/office/drawing/2014/main" id="{7EFE4922-97F7-5730-01B5-3B53F0F23B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10;&#10;Description automatically generated">
                      <a:extLst>
                        <a:ext uri="{FF2B5EF4-FFF2-40B4-BE49-F238E27FC236}">
                          <a16:creationId xmlns:a16="http://schemas.microsoft.com/office/drawing/2014/main" id="{7EFE4922-97F7-5730-01B5-3B53F0F23B66}"/>
                        </a:ext>
                      </a:extLst>
                    </pic:cNvPr>
                    <pic:cNvPicPr>
                      <a:picLocks noGrp="1" noChangeAspect="1"/>
                    </pic:cNvPicPr>
                  </pic:nvPicPr>
                  <pic:blipFill>
                    <a:blip r:embed="rId21"/>
                    <a:stretch>
                      <a:fillRect/>
                    </a:stretch>
                  </pic:blipFill>
                  <pic:spPr>
                    <a:xfrm>
                      <a:off x="0" y="0"/>
                      <a:ext cx="5943600" cy="4027170"/>
                    </a:xfrm>
                    <a:prstGeom prst="rect">
                      <a:avLst/>
                    </a:prstGeom>
                  </pic:spPr>
                </pic:pic>
              </a:graphicData>
            </a:graphic>
          </wp:inline>
        </w:drawing>
      </w:r>
    </w:p>
    <w:p w14:paraId="70C7992A" w14:textId="01FC4F74" w:rsidR="00FE4612" w:rsidRPr="00C0146F" w:rsidRDefault="00FE4612" w:rsidP="00FE4612">
      <w:r>
        <w:rPr>
          <w:b/>
          <w:bCs/>
        </w:rPr>
        <w:t xml:space="preserve">Supplementary Figure 3c: </w:t>
      </w:r>
      <w:r>
        <w:t xml:space="preserve">Comparisons of each subregion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77777777" w:rsidR="004F3FD1" w:rsidRDefault="004F3FD1">
      <w:pPr>
        <w:rPr>
          <w:b/>
          <w:bCs/>
        </w:rPr>
      </w:pPr>
    </w:p>
    <w:p w14:paraId="56DA4B19" w14:textId="77777777" w:rsidR="005815D4" w:rsidRDefault="005815D4">
      <w:pPr>
        <w:rPr>
          <w:b/>
          <w:bCs/>
        </w:rPr>
      </w:pPr>
    </w:p>
    <w:p w14:paraId="2947A680" w14:textId="77777777" w:rsidR="00904C99" w:rsidRDefault="00904C99">
      <w:pPr>
        <w:rPr>
          <w:b/>
          <w:bCs/>
        </w:rPr>
      </w:pP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2"/>
                    <a:stretch>
                      <a:fillRect/>
                    </a:stretch>
                  </pic:blipFill>
                  <pic:spPr>
                    <a:xfrm>
                      <a:off x="0" y="0"/>
                      <a:ext cx="5594577" cy="4351338"/>
                    </a:xfrm>
                    <a:prstGeom prst="rect">
                      <a:avLst/>
                    </a:prstGeom>
                  </pic:spPr>
                </pic:pic>
              </a:graphicData>
            </a:graphic>
          </wp:inline>
        </w:drawing>
      </w:r>
    </w:p>
    <w:p w14:paraId="3724C290" w14:textId="327B85C3" w:rsidR="00814D91" w:rsidRDefault="00814D91">
      <w:r>
        <w:rPr>
          <w:b/>
          <w:bCs/>
        </w:rPr>
        <w:t xml:space="preserve">Supplementary Figure </w:t>
      </w:r>
      <w:r w:rsidR="00C04648">
        <w:rPr>
          <w:b/>
          <w:bCs/>
        </w:rPr>
        <w:t>4</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3"/>
                    <a:stretch>
                      <a:fillRect/>
                    </a:stretch>
                  </pic:blipFill>
                  <pic:spPr>
                    <a:xfrm>
                      <a:off x="0" y="0"/>
                      <a:ext cx="5943600" cy="5943600"/>
                    </a:xfrm>
                    <a:prstGeom prst="rect">
                      <a:avLst/>
                    </a:prstGeom>
                  </pic:spPr>
                </pic:pic>
              </a:graphicData>
            </a:graphic>
          </wp:inline>
        </w:drawing>
      </w:r>
    </w:p>
    <w:p w14:paraId="67E2B247" w14:textId="4370C81D" w:rsidR="004C6B38" w:rsidRDefault="004C6B38" w:rsidP="004C6B38">
      <w:r>
        <w:rPr>
          <w:b/>
          <w:bCs/>
        </w:rPr>
        <w:t xml:space="preserve">Supplementary Figure </w:t>
      </w:r>
      <w:r w:rsidR="00C04648">
        <w:rPr>
          <w:b/>
          <w:bCs/>
        </w:rPr>
        <w:t>4</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4"/>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6B68F8A6" w:rsidR="004E4487" w:rsidRDefault="00644E0F" w:rsidP="004E4487">
      <w:r>
        <w:rPr>
          <w:b/>
          <w:bCs/>
        </w:rPr>
        <w:t xml:space="preserve">Supplementary </w:t>
      </w:r>
      <w:r w:rsidR="00735897">
        <w:rPr>
          <w:b/>
          <w:bCs/>
        </w:rPr>
        <w:t xml:space="preserve">Figure </w:t>
      </w:r>
      <w:r w:rsidR="00C04648">
        <w:rPr>
          <w:b/>
          <w:bCs/>
        </w:rPr>
        <w:t>5</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5"/>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4"/>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6"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27"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73CDA329" w:rsidR="002D4B41" w:rsidRDefault="002D4B41">
      <w:r>
        <w:rPr>
          <w:b/>
          <w:bCs/>
        </w:rPr>
        <w:t xml:space="preserve">Supplementary Figure </w:t>
      </w:r>
      <w:r w:rsidR="00C04648">
        <w:rPr>
          <w:b/>
          <w:bCs/>
        </w:rPr>
        <w:t>6</w:t>
      </w:r>
      <w:r>
        <w:rPr>
          <w:b/>
          <w:bCs/>
        </w:rPr>
        <w:t>a</w:t>
      </w:r>
      <w:r w:rsidR="00413A7D">
        <w:t>: Subregion sinusoidal fits.</w:t>
      </w:r>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28"/>
                    <a:srcRect r="17944"/>
                    <a:stretch/>
                  </pic:blipFill>
                  <pic:spPr>
                    <a:xfrm>
                      <a:off x="0" y="0"/>
                      <a:ext cx="5994476" cy="6020104"/>
                    </a:xfrm>
                    <a:prstGeom prst="rect">
                      <a:avLst/>
                    </a:prstGeom>
                  </pic:spPr>
                </pic:pic>
              </a:graphicData>
            </a:graphic>
          </wp:inline>
        </w:drawing>
      </w:r>
    </w:p>
    <w:p w14:paraId="79E5013B" w14:textId="216372DF" w:rsidR="00413A7D" w:rsidRPr="00413A7D" w:rsidRDefault="00413A7D">
      <w:r>
        <w:rPr>
          <w:b/>
          <w:bCs/>
        </w:rPr>
        <w:t xml:space="preserve">Supplementary Figure </w:t>
      </w:r>
      <w:r w:rsidR="00C04648">
        <w:rPr>
          <w:b/>
          <w:bCs/>
        </w:rPr>
        <w:t>6</w:t>
      </w:r>
      <w:r>
        <w:rPr>
          <w:b/>
          <w:bCs/>
        </w:rPr>
        <w:t xml:space="preserve">b: </w:t>
      </w:r>
      <w:r>
        <w:t xml:space="preserve">Subregion sinusoidal fit </w:t>
      </w:r>
      <w:commentRangeStart w:id="339"/>
      <w:r>
        <w:t>phases</w:t>
      </w:r>
      <w:r w:rsidR="00B52C36">
        <w:t xml:space="preserve"> in </w:t>
      </w:r>
      <w:r w:rsidR="00880893">
        <w:t xml:space="preserve">temporal </w:t>
      </w:r>
      <w:r w:rsidR="00B52C36">
        <w:t>order.</w:t>
      </w:r>
      <w:commentRangeEnd w:id="339"/>
      <w:r w:rsidR="004B42BA">
        <w:rPr>
          <w:rStyle w:val="CommentReference"/>
        </w:rPr>
        <w:commentReference w:id="339"/>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29"/>
                    <a:stretch>
                      <a:fillRect/>
                    </a:stretch>
                  </pic:blipFill>
                  <pic:spPr>
                    <a:xfrm>
                      <a:off x="0" y="0"/>
                      <a:ext cx="5943600" cy="4622800"/>
                    </a:xfrm>
                    <a:prstGeom prst="rect">
                      <a:avLst/>
                    </a:prstGeom>
                  </pic:spPr>
                </pic:pic>
              </a:graphicData>
            </a:graphic>
          </wp:inline>
        </w:drawing>
      </w:r>
    </w:p>
    <w:p w14:paraId="776CCE5C" w14:textId="05A0FD6B" w:rsidR="00760A4B" w:rsidRDefault="00760A4B">
      <w:r>
        <w:rPr>
          <w:b/>
          <w:bCs/>
        </w:rPr>
        <w:t xml:space="preserve">Supplementary Figure </w:t>
      </w:r>
      <w:r w:rsidR="00C04648">
        <w:rPr>
          <w:b/>
          <w:bCs/>
        </w:rPr>
        <w:t>7</w:t>
      </w:r>
      <w:r>
        <w:rPr>
          <w:b/>
          <w:bCs/>
        </w:rPr>
        <w:t xml:space="preserve">a: </w:t>
      </w:r>
      <w:r>
        <w:t>Region sinusoidal fits.</w:t>
      </w:r>
    </w:p>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0"/>
                    <a:srcRect r="12485"/>
                    <a:stretch/>
                  </pic:blipFill>
                  <pic:spPr>
                    <a:xfrm>
                      <a:off x="0" y="0"/>
                      <a:ext cx="5320145" cy="4728219"/>
                    </a:xfrm>
                    <a:prstGeom prst="rect">
                      <a:avLst/>
                    </a:prstGeom>
                  </pic:spPr>
                </pic:pic>
              </a:graphicData>
            </a:graphic>
          </wp:inline>
        </w:drawing>
      </w:r>
    </w:p>
    <w:p w14:paraId="0CCDD455" w14:textId="438AC305" w:rsidR="00DD632C" w:rsidRPr="00DD632C" w:rsidRDefault="00DD632C">
      <w:r>
        <w:rPr>
          <w:b/>
          <w:bCs/>
        </w:rPr>
        <w:t xml:space="preserve">Supplementary Figure </w:t>
      </w:r>
      <w:r w:rsidR="00C04648">
        <w:rPr>
          <w:b/>
          <w:bCs/>
        </w:rPr>
        <w:t>7</w:t>
      </w:r>
      <w:r>
        <w:rPr>
          <w:b/>
          <w:bCs/>
        </w:rPr>
        <w:t xml:space="preserve">b: </w:t>
      </w:r>
      <w:r>
        <w:t xml:space="preserve">Region sinusoidal fit phases in order. </w:t>
      </w:r>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1"/>
                    <a:stretch>
                      <a:fillRect/>
                    </a:stretch>
                  </pic:blipFill>
                  <pic:spPr>
                    <a:xfrm>
                      <a:off x="0" y="0"/>
                      <a:ext cx="5943600" cy="4368800"/>
                    </a:xfrm>
                    <a:prstGeom prst="rect">
                      <a:avLst/>
                    </a:prstGeom>
                  </pic:spPr>
                </pic:pic>
              </a:graphicData>
            </a:graphic>
          </wp:inline>
        </w:drawing>
      </w:r>
    </w:p>
    <w:p w14:paraId="6CC359C5" w14:textId="692440CE" w:rsidR="00DC0A03" w:rsidRPr="00DC0A03" w:rsidRDefault="00DC0A03">
      <w:r>
        <w:rPr>
          <w:b/>
          <w:bCs/>
        </w:rPr>
        <w:t xml:space="preserve">Supplementary Figure </w:t>
      </w:r>
      <w:r w:rsidR="00C04648">
        <w:rPr>
          <w:b/>
          <w:bCs/>
        </w:rPr>
        <w:t>8</w:t>
      </w:r>
      <w:r>
        <w:rPr>
          <w:b/>
          <w:bCs/>
        </w:rPr>
        <w:t xml:space="preserve">: </w:t>
      </w:r>
      <w:r>
        <w:t xml:space="preserve">Individual state sinusoidal fits used to generate Figure 2. </w:t>
      </w:r>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b/>
          <w:bCs/>
        </w:rPr>
      </w:pPr>
    </w:p>
    <w:p w14:paraId="622F14AC" w14:textId="77777777" w:rsidR="004E4487" w:rsidRDefault="004E4487">
      <w:pPr>
        <w:rPr>
          <w:b/>
          <w:bCs/>
        </w:rPr>
      </w:pPr>
    </w:p>
    <w:p w14:paraId="7B597644" w14:textId="77777777" w:rsidR="004E4487" w:rsidRDefault="004E4487">
      <w:pPr>
        <w:rPr>
          <w:b/>
          <w:bCs/>
        </w:rPr>
      </w:pPr>
    </w:p>
    <w:p w14:paraId="7CD7BD6B" w14:textId="5FCE2E5B" w:rsidR="00875B24" w:rsidRPr="004D02F7" w:rsidRDefault="00875B24">
      <w:pPr>
        <w:rPr>
          <w:b/>
          <w:bCs/>
        </w:rPr>
      </w:pPr>
    </w:p>
    <w:sectPr w:rsidR="00875B24"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7"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8"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14"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15"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20" w:author="Kissler, Stephen" w:date="2023-06-09T12:22:00Z" w:initials="SK">
    <w:p w14:paraId="5AB14658" w14:textId="2B0E1C99" w:rsidR="001F0F2D" w:rsidRDefault="001F0F2D" w:rsidP="007B6FBD">
      <w:r>
        <w:rPr>
          <w:rStyle w:val="CommentReference"/>
        </w:rPr>
        <w:annotationRef/>
      </w:r>
      <w:r>
        <w:rPr>
          <w:color w:val="000000"/>
          <w:sz w:val="20"/>
          <w:szCs w:val="20"/>
        </w:rPr>
        <w:t xml:space="preserve">This feels like a different idea from the beginning of the sentence. Is the idea that the 5.9% may be an under-count of the impact of GAS, since other respiratory infections may also be caused by GAS but not diagnosed as such? </w:t>
      </w:r>
    </w:p>
  </w:comment>
  <w:comment w:id="21" w:author="Kline, Madeleine [2]" w:date="2023-05-24T13:21:00Z" w:initials="KM">
    <w:p w14:paraId="52682D77" w14:textId="52FAAC0C" w:rsidR="00920A70" w:rsidRDefault="00920A70" w:rsidP="00620A09">
      <w:r>
        <w:rPr>
          <w:rStyle w:val="CommentReference"/>
        </w:rPr>
        <w:annotationRef/>
      </w:r>
      <w:r>
        <w:rPr>
          <w:sz w:val="20"/>
          <w:szCs w:val="20"/>
        </w:rPr>
        <w:t>mention the UK too either here or in discussion?</w:t>
      </w:r>
    </w:p>
  </w:comment>
  <w:comment w:id="22" w:author="Kissler, Stephen" w:date="2023-06-09T12:32:00Z" w:initials="SK">
    <w:p w14:paraId="70F2B273" w14:textId="77777777" w:rsidR="00D3681C" w:rsidRDefault="00D3681C" w:rsidP="00633FF4">
      <w:r>
        <w:rPr>
          <w:rStyle w:val="CommentReference"/>
        </w:rPr>
        <w:annotationRef/>
      </w:r>
      <w:r>
        <w:rPr>
          <w:sz w:val="20"/>
          <w:szCs w:val="20"/>
        </w:rPr>
        <w:t>I would vote keeping any mention of the UK for the Discussion. For the intro it’s good to keep a laser focus on the subject and setting of your analysis, especially by the time you get to Paragraph 2 (by which point the central argument – “GAS is really bad for lots of reasons and yet we don’t know enough about it” – should be swiftly narrowing in scope)</w:t>
      </w:r>
    </w:p>
  </w:comment>
  <w:comment w:id="16" w:author="Kissler, Stephen" w:date="2023-06-09T12:24:00Z" w:initials="SK">
    <w:p w14:paraId="5ADD9F07" w14:textId="6BA72DE7" w:rsidR="00033E5B" w:rsidRDefault="00033E5B" w:rsidP="00F51EFA">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25"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46" w:author="Kline, Madeleine [2]" w:date="2023-05-20T10:28:00Z" w:initials="KM">
    <w:p w14:paraId="29851C3D" w14:textId="42FA95B5" w:rsidR="001906DD" w:rsidRDefault="001906DD" w:rsidP="00CE693A">
      <w:r>
        <w:rPr>
          <w:rStyle w:val="CommentReference"/>
        </w:rPr>
        <w:annotationRef/>
      </w:r>
      <w:r>
        <w:rPr>
          <w:sz w:val="20"/>
          <w:szCs w:val="20"/>
        </w:rPr>
        <w:t>largely copied from Stephen’s paper with updated questionable calculation</w:t>
      </w:r>
    </w:p>
  </w:comment>
  <w:comment w:id="47"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48"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54"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55"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56"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57"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66" w:author="Kline, Madeleine [2]" w:date="2023-05-26T09:55:00Z" w:initials="KM">
    <w:p w14:paraId="632CC4AC" w14:textId="7D5DCF8E" w:rsidR="000C6371" w:rsidRDefault="000C6371" w:rsidP="000C6371">
      <w:r>
        <w:rPr>
          <w:rStyle w:val="CommentReference"/>
        </w:rPr>
        <w:annotationRef/>
      </w:r>
      <w:r>
        <w:rPr>
          <w:sz w:val="20"/>
          <w:szCs w:val="20"/>
        </w:rPr>
        <w:t>do I need to cite this if I mention it?</w:t>
      </w:r>
    </w:p>
  </w:comment>
  <w:comment w:id="67" w:author="Kissler, Stephen" w:date="2023-06-12T14:17:00Z" w:initials="SK">
    <w:p w14:paraId="41BE9860" w14:textId="77777777" w:rsidR="00001AAF" w:rsidRDefault="00001AAF" w:rsidP="00431CC7">
      <w:r>
        <w:rPr>
          <w:rStyle w:val="CommentReference"/>
        </w:rPr>
        <w:annotationRef/>
      </w:r>
      <w:r>
        <w:rPr>
          <w:sz w:val="20"/>
          <w:szCs w:val="20"/>
        </w:rPr>
        <w:t>Yes, probably a good idea to; see here: https://walker-data.com/tidycensus/authors.html#citation</w:t>
      </w:r>
    </w:p>
  </w:comment>
  <w:comment w:id="76"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77"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59"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85"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86"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89"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99" w:author="Kline, Madeleine" w:date="2023-05-20T12:17:00Z" w:initials="MK">
    <w:p w14:paraId="217423AD" w14:textId="42F7F422" w:rsidR="00E75D58" w:rsidRDefault="00E75D58" w:rsidP="00174D67">
      <w:r>
        <w:rPr>
          <w:rStyle w:val="CommentReference"/>
        </w:rPr>
        <w:annotationRef/>
      </w:r>
      <w:r>
        <w:rPr>
          <w:sz w:val="20"/>
          <w:szCs w:val="20"/>
        </w:rPr>
        <w:t>make sure this makes sense and is accurate</w:t>
      </w:r>
    </w:p>
  </w:comment>
  <w:comment w:id="102"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120"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207" w:author="Kline, Madeleine [2]" w:date="2023-05-31T14:24:00Z" w:initials="KM">
    <w:p w14:paraId="0916BB91" w14:textId="760D94BF" w:rsidR="00683790" w:rsidRDefault="00683790" w:rsidP="00D93A2F">
      <w:r>
        <w:rPr>
          <w:rStyle w:val="CommentReference"/>
        </w:rPr>
        <w:annotationRef/>
      </w:r>
      <w:r>
        <w:rPr>
          <w:sz w:val="20"/>
          <w:szCs w:val="20"/>
        </w:rPr>
        <w:t>is this 0-12 or should it be  0-11 (or 0-12 non inclusive)</w:t>
      </w:r>
    </w:p>
  </w:comment>
  <w:comment w:id="208" w:author="Kline, Madeleine" w:date="2023-06-05T13:20:00Z" w:initials="MK">
    <w:p w14:paraId="38B4B12F" w14:textId="77777777" w:rsidR="00A05A33" w:rsidRDefault="00A05A33" w:rsidP="00AF79D6">
      <w:r>
        <w:rPr>
          <w:rStyle w:val="CommentReference"/>
        </w:rPr>
        <w:annotationRef/>
      </w:r>
      <w:r>
        <w:rPr>
          <w:sz w:val="20"/>
          <w:szCs w:val="20"/>
        </w:rPr>
        <w:t>should it be mod 13 not 12?</w:t>
      </w:r>
    </w:p>
  </w:comment>
  <w:comment w:id="211"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212"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237"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242"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264" w:author="Kissler, Stephen" w:date="2023-06-12T14:54:00Z" w:initials="SK">
    <w:p w14:paraId="63D9FD4E" w14:textId="77777777" w:rsidR="000B14D3" w:rsidRDefault="000B14D3" w:rsidP="00C21EA8">
      <w:r>
        <w:rPr>
          <w:rStyle w:val="CommentReference"/>
        </w:rPr>
        <w:annotationRef/>
      </w:r>
      <w:r>
        <w:rPr>
          <w:sz w:val="20"/>
          <w:szCs w:val="20"/>
        </w:rPr>
        <w:t>Will probably need some explicit measurement of this, too</w:t>
      </w:r>
    </w:p>
  </w:comment>
  <w:comment w:id="270" w:author="Kissler, Stephen" w:date="2023-06-12T14:56:00Z" w:initials="SK">
    <w:p w14:paraId="78FE7F24" w14:textId="77777777"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281" w:author="Kline, Madeleine" w:date="2023-06-08T15:23:00Z" w:initials="MK">
    <w:p w14:paraId="4C721267" w14:textId="27AF781C" w:rsidR="00D75ACA" w:rsidRDefault="00D75ACA" w:rsidP="007D167E">
      <w:r>
        <w:rPr>
          <w:rStyle w:val="CommentReference"/>
        </w:rPr>
        <w:annotationRef/>
      </w:r>
      <w:r>
        <w:rPr>
          <w:sz w:val="20"/>
          <w:szCs w:val="20"/>
        </w:rPr>
        <w:t>Do we want to highlight this or no</w:t>
      </w:r>
    </w:p>
  </w:comment>
  <w:comment w:id="282"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289"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290"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305"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306"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307" w:author="Kline, Madeleine [2]" w:date="2023-05-22T13:01:00Z" w:initials="KM">
    <w:p w14:paraId="63C0EA4F" w14:textId="4FF4D01D" w:rsidR="00782975" w:rsidRDefault="00782975" w:rsidP="00DF51A0">
      <w:r>
        <w:rPr>
          <w:rStyle w:val="CommentReference"/>
        </w:rPr>
        <w:annotationRef/>
      </w:r>
      <w:r>
        <w:rPr>
          <w:sz w:val="20"/>
          <w:szCs w:val="20"/>
        </w:rPr>
        <w:t xml:space="preserve">not sure if this really makes sense </w:t>
      </w:r>
    </w:p>
  </w:comment>
  <w:comment w:id="308" w:author="Kissler, Stephen" w:date="2023-06-12T15:06:00Z" w:initials="SK">
    <w:p w14:paraId="73B0FCFF" w14:textId="77777777" w:rsidR="0035165D" w:rsidRDefault="0035165D" w:rsidP="000E562F">
      <w:r>
        <w:rPr>
          <w:rStyle w:val="CommentReference"/>
        </w:rPr>
        <w:annotationRef/>
      </w:r>
      <w:r>
        <w:rPr>
          <w:sz w:val="20"/>
          <w:szCs w:val="20"/>
        </w:rPr>
        <w:t xml:space="preserve">I like this point! </w:t>
      </w:r>
    </w:p>
  </w:comment>
  <w:comment w:id="309" w:author="Kline, Madeleine"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310"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334"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335"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337" w:author="Kline, Madeleine"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339"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0"/>
  <w15:commentEx w15:paraId="4463E5F7" w15:paraIdParent="546C921C" w15:done="0"/>
  <w15:commentEx w15:paraId="01E91757" w15:done="0"/>
  <w15:commentEx w15:paraId="49F776A2" w15:done="0"/>
  <w15:commentEx w15:paraId="1F0711AC" w15:paraIdParent="49F776A2" w15:done="0"/>
  <w15:commentEx w15:paraId="3FB0DBE3" w15:done="0"/>
  <w15:commentEx w15:paraId="263240D5" w15:paraIdParent="3FB0DBE3" w15:done="0"/>
  <w15:commentEx w15:paraId="5AB14658" w15:done="0"/>
  <w15:commentEx w15:paraId="52682D77" w15:done="0"/>
  <w15:commentEx w15:paraId="70F2B273" w15:paraIdParent="52682D77" w15:done="0"/>
  <w15:commentEx w15:paraId="5ADD9F07" w15:done="0"/>
  <w15:commentEx w15:paraId="664E8A31" w15:done="0"/>
  <w15:commentEx w15:paraId="29851C3D" w15:done="0"/>
  <w15:commentEx w15:paraId="5C399DC5" w15:done="0"/>
  <w15:commentEx w15:paraId="606070AE" w15:paraIdParent="5C399DC5" w15:done="0"/>
  <w15:commentEx w15:paraId="13B92B9E" w15:done="0"/>
  <w15:commentEx w15:paraId="22012565" w15:paraIdParent="13B92B9E" w15:done="0"/>
  <w15:commentEx w15:paraId="41CAFD1A" w15:done="0"/>
  <w15:commentEx w15:paraId="694D5C22" w15:done="0"/>
  <w15:commentEx w15:paraId="632CC4AC" w15:done="0"/>
  <w15:commentEx w15:paraId="41BE9860" w15:paraIdParent="632CC4AC" w15:done="0"/>
  <w15:commentEx w15:paraId="06B6247C" w15:done="0"/>
  <w15:commentEx w15:paraId="14A25256" w15:paraIdParent="06B6247C" w15:done="0"/>
  <w15:commentEx w15:paraId="18BA2567" w15:done="0"/>
  <w15:commentEx w15:paraId="73091234" w15:done="0"/>
  <w15:commentEx w15:paraId="21FC8F12" w15:paraIdParent="73091234" w15:done="0"/>
  <w15:commentEx w15:paraId="355A5E87" w15:done="0"/>
  <w15:commentEx w15:paraId="217423AD" w15:done="0"/>
  <w15:commentEx w15:paraId="141FD885" w15:done="0"/>
  <w15:commentEx w15:paraId="34D4469D" w15:done="0"/>
  <w15:commentEx w15:paraId="0916BB91" w15:done="1"/>
  <w15:commentEx w15:paraId="38B4B12F" w15:paraIdParent="0916BB91" w15:done="1"/>
  <w15:commentEx w15:paraId="71E168D6" w15:done="0"/>
  <w15:commentEx w15:paraId="5F728476" w15:paraIdParent="71E168D6" w15:done="0"/>
  <w15:commentEx w15:paraId="62D403C9" w15:done="0"/>
  <w15:commentEx w15:paraId="7985EC9B" w15:done="0"/>
  <w15:commentEx w15:paraId="63D9FD4E" w15:done="0"/>
  <w15:commentEx w15:paraId="78FE7F24" w15:done="0"/>
  <w15:commentEx w15:paraId="4C721267" w15:done="0"/>
  <w15:commentEx w15:paraId="453B72BD" w15:paraIdParent="4C721267" w15:done="0"/>
  <w15:commentEx w15:paraId="0E3A8935" w15:done="0"/>
  <w15:commentEx w15:paraId="07FDD2FA" w15:paraIdParent="0E3A8935" w15:done="0"/>
  <w15:commentEx w15:paraId="1545369D" w15:done="0"/>
  <w15:commentEx w15:paraId="199C033B" w15:paraIdParent="1545369D" w15:done="0"/>
  <w15:commentEx w15:paraId="63C0EA4F" w15:done="0"/>
  <w15:commentEx w15:paraId="73B0FCFF" w15:paraIdParent="63C0EA4F" w15:done="0"/>
  <w15:commentEx w15:paraId="22858F81" w15:done="0"/>
  <w15:commentEx w15:paraId="1151F9D6" w15:paraIdParent="22858F81" w15:done="0"/>
  <w15:commentEx w15:paraId="6AE22448" w15:done="0"/>
  <w15:commentEx w15:paraId="7654BD86" w15:done="0"/>
  <w15:commentEx w15:paraId="03D5DE20" w15:done="0"/>
  <w15:commentEx w15:paraId="0BEC8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ED704" w16cex:dateUtc="2023-06-10T15:03: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2D9822" w16cex:dateUtc="2023-06-09T16:22:00Z"/>
  <w16cex:commentExtensible w16cex:durableId="28188DC8" w16cex:dateUtc="2023-05-24T17:21:00Z"/>
  <w16cex:commentExtensible w16cex:durableId="282D9A7B" w16cex:dateUtc="2023-06-09T16:32:00Z"/>
  <w16cex:commentExtensible w16cex:durableId="282D988C" w16cex:dateUtc="2023-06-09T16:24:00Z"/>
  <w16cex:commentExtensible w16cex:durableId="282DC64E" w16cex:dateUtc="2023-06-09T19:39: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1B0074" w16cex:dateUtc="2023-05-26T13:55:00Z"/>
  <w16cex:commentExtensible w16cex:durableId="2831A764" w16cex:dateUtc="2023-06-12T18:17: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338F3" w16cex:dateUtc="2023-05-20T16:17:00Z"/>
  <w16cex:commentExtensible w16cex:durableId="2819C5BE" w16cex:dateUtc="2023-05-25T15:32:00Z"/>
  <w16cex:commentExtensible w16cex:durableId="2831AD05" w16cex:dateUtc="2023-06-12T18:41:00Z"/>
  <w16cex:commentExtensible w16cex:durableId="2821D733" w16cex:dateUtc="2023-05-31T18:24:00Z"/>
  <w16cex:commentExtensible w16cex:durableId="28285F8C" w16cex:dateUtc="2023-06-05T17:20:00Z"/>
  <w16cex:commentExtensible w16cex:durableId="2815CF11" w16cex:dateUtc="2023-05-22T15:22:00Z"/>
  <w16cex:commentExtensible w16cex:durableId="2831AD67" w16cex:dateUtc="2023-06-12T18:42:00Z"/>
  <w16cex:commentExtensible w16cex:durableId="2831AF6B" w16cex:dateUtc="2023-06-12T18:51:00Z"/>
  <w16cex:commentExtensible w16cex:durableId="2831AF41" w16cex:dateUtc="2023-06-12T18:50:00Z"/>
  <w16cex:commentExtensible w16cex:durableId="2831B03F" w16cex:dateUtc="2023-06-12T18:54:00Z"/>
  <w16cex:commentExtensible w16cex:durableId="2831B0A3" w16cex:dateUtc="2023-06-12T18:56:00Z"/>
  <w16cex:commentExtensible w16cex:durableId="282C710A" w16cex:dateUtc="2023-06-08T19:23:00Z"/>
  <w16cex:commentExtensible w16cex:durableId="2831B2F6" w16cex:dateUtc="2023-06-12T19:06: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15E624" w16cex:dateUtc="2023-05-22T17:01:00Z"/>
  <w16cex:commentExtensible w16cex:durableId="2831B300" w16cex:dateUtc="2023-06-12T19:06:00Z"/>
  <w16cex:commentExtensible w16cex:durableId="282C71A5" w16cex:dateUtc="2023-06-08T19:26:00Z"/>
  <w16cex:commentExtensible w16cex:durableId="2831B32C" w16cex:dateUtc="2023-06-12T19:07:00Z"/>
  <w16cex:commentExtensible w16cex:durableId="28286755" w16cex:dateUtc="2023-06-05T17:53:00Z"/>
  <w16cex:commentExtensible w16cex:durableId="2831B2E0" w16cex:dateUtc="2023-06-12T19:06: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463E5F7" w16cid:durableId="282ED704"/>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5AB14658" w16cid:durableId="282D9822"/>
  <w16cid:commentId w16cid:paraId="52682D77" w16cid:durableId="28188DC8"/>
  <w16cid:commentId w16cid:paraId="70F2B273" w16cid:durableId="282D9A7B"/>
  <w16cid:commentId w16cid:paraId="5ADD9F07" w16cid:durableId="282D988C"/>
  <w16cid:commentId w16cid:paraId="664E8A31" w16cid:durableId="282DC64E"/>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632CC4AC" w16cid:durableId="281B0074"/>
  <w16cid:commentId w16cid:paraId="41BE9860" w16cid:durableId="2831A764"/>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217423AD" w16cid:durableId="281338F3"/>
  <w16cid:commentId w16cid:paraId="141FD885" w16cid:durableId="2819C5BE"/>
  <w16cid:commentId w16cid:paraId="34D4469D" w16cid:durableId="2831AD05"/>
  <w16cid:commentId w16cid:paraId="0916BB91" w16cid:durableId="2821D733"/>
  <w16cid:commentId w16cid:paraId="38B4B12F" w16cid:durableId="28285F8C"/>
  <w16cid:commentId w16cid:paraId="71E168D6" w16cid:durableId="2815CF11"/>
  <w16cid:commentId w16cid:paraId="5F728476" w16cid:durableId="2831AD67"/>
  <w16cid:commentId w16cid:paraId="62D403C9" w16cid:durableId="2831AF6B"/>
  <w16cid:commentId w16cid:paraId="7985EC9B" w16cid:durableId="2831AF41"/>
  <w16cid:commentId w16cid:paraId="63D9FD4E" w16cid:durableId="2831B03F"/>
  <w16cid:commentId w16cid:paraId="78FE7F24" w16cid:durableId="2831B0A3"/>
  <w16cid:commentId w16cid:paraId="4C721267" w16cid:durableId="282C710A"/>
  <w16cid:commentId w16cid:paraId="453B72BD" w16cid:durableId="2831B2F6"/>
  <w16cid:commentId w16cid:paraId="0E3A8935" w16cid:durableId="282C7137"/>
  <w16cid:commentId w16cid:paraId="07FDD2FA" w16cid:durableId="2831B1BC"/>
  <w16cid:commentId w16cid:paraId="1545369D" w16cid:durableId="2816016F"/>
  <w16cid:commentId w16cid:paraId="199C033B" w16cid:durableId="2831B1F3"/>
  <w16cid:commentId w16cid:paraId="63C0EA4F" w16cid:durableId="2815E624"/>
  <w16cid:commentId w16cid:paraId="73B0FCFF" w16cid:durableId="2831B300"/>
  <w16cid:commentId w16cid:paraId="22858F81" w16cid:durableId="282C71A5"/>
  <w16cid:commentId w16cid:paraId="1151F9D6" w16cid:durableId="2831B32C"/>
  <w16cid:commentId w16cid:paraId="6AE22448" w16cid:durableId="28286755"/>
  <w16cid:commentId w16cid:paraId="7654BD86" w16cid:durableId="2831B2E0"/>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82EF7" w14:textId="77777777" w:rsidR="00236FB5" w:rsidRDefault="00236FB5" w:rsidP="00907F42">
      <w:r>
        <w:separator/>
      </w:r>
    </w:p>
  </w:endnote>
  <w:endnote w:type="continuationSeparator" w:id="0">
    <w:p w14:paraId="326154AF" w14:textId="77777777" w:rsidR="00236FB5" w:rsidRDefault="00236FB5"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62F8A" w14:textId="77777777" w:rsidR="00236FB5" w:rsidRDefault="00236FB5" w:rsidP="00907F42">
      <w:r>
        <w:separator/>
      </w:r>
    </w:p>
  </w:footnote>
  <w:footnote w:type="continuationSeparator" w:id="0">
    <w:p w14:paraId="1B2D7CDA" w14:textId="77777777" w:rsidR="00236FB5" w:rsidRDefault="00236FB5"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62B7"/>
    <w:rsid w:val="000B14D3"/>
    <w:rsid w:val="000C1907"/>
    <w:rsid w:val="000C3FEE"/>
    <w:rsid w:val="000C6371"/>
    <w:rsid w:val="000D21BF"/>
    <w:rsid w:val="000D7001"/>
    <w:rsid w:val="000E12F2"/>
    <w:rsid w:val="000E4799"/>
    <w:rsid w:val="000F1028"/>
    <w:rsid w:val="000F2F07"/>
    <w:rsid w:val="001061C1"/>
    <w:rsid w:val="0011327E"/>
    <w:rsid w:val="00113315"/>
    <w:rsid w:val="001179A2"/>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3FB4"/>
    <w:rsid w:val="001852B1"/>
    <w:rsid w:val="001857F2"/>
    <w:rsid w:val="001900A8"/>
    <w:rsid w:val="001906DD"/>
    <w:rsid w:val="001950F5"/>
    <w:rsid w:val="00196293"/>
    <w:rsid w:val="0019724B"/>
    <w:rsid w:val="001A293E"/>
    <w:rsid w:val="001A2FAC"/>
    <w:rsid w:val="001A3592"/>
    <w:rsid w:val="001B51FD"/>
    <w:rsid w:val="001B77AB"/>
    <w:rsid w:val="001C0AB3"/>
    <w:rsid w:val="001C64B7"/>
    <w:rsid w:val="001C6ACB"/>
    <w:rsid w:val="001D1A42"/>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4EDC"/>
    <w:rsid w:val="00255957"/>
    <w:rsid w:val="00257D0F"/>
    <w:rsid w:val="00260D2E"/>
    <w:rsid w:val="00262EDA"/>
    <w:rsid w:val="00263921"/>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E61"/>
    <w:rsid w:val="002C3A9E"/>
    <w:rsid w:val="002D0961"/>
    <w:rsid w:val="002D4017"/>
    <w:rsid w:val="002D4673"/>
    <w:rsid w:val="002D4B41"/>
    <w:rsid w:val="002D4F52"/>
    <w:rsid w:val="002E3929"/>
    <w:rsid w:val="002E4E2A"/>
    <w:rsid w:val="002E6F0C"/>
    <w:rsid w:val="002E7075"/>
    <w:rsid w:val="002F24E4"/>
    <w:rsid w:val="003038F5"/>
    <w:rsid w:val="00317C0E"/>
    <w:rsid w:val="00317FF4"/>
    <w:rsid w:val="0032077F"/>
    <w:rsid w:val="0032116A"/>
    <w:rsid w:val="00321230"/>
    <w:rsid w:val="0032768E"/>
    <w:rsid w:val="00330080"/>
    <w:rsid w:val="00333F46"/>
    <w:rsid w:val="00335BA4"/>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738E"/>
    <w:rsid w:val="003B537F"/>
    <w:rsid w:val="003C29DC"/>
    <w:rsid w:val="003C384C"/>
    <w:rsid w:val="003C6267"/>
    <w:rsid w:val="003C78B7"/>
    <w:rsid w:val="003D249B"/>
    <w:rsid w:val="003D58E8"/>
    <w:rsid w:val="003D65CC"/>
    <w:rsid w:val="003E07F8"/>
    <w:rsid w:val="003E0DA2"/>
    <w:rsid w:val="003E1C20"/>
    <w:rsid w:val="003E3708"/>
    <w:rsid w:val="003E73CD"/>
    <w:rsid w:val="003E77DD"/>
    <w:rsid w:val="003F0C42"/>
    <w:rsid w:val="004079A2"/>
    <w:rsid w:val="00410C8A"/>
    <w:rsid w:val="00413A7D"/>
    <w:rsid w:val="00415BDB"/>
    <w:rsid w:val="00420638"/>
    <w:rsid w:val="004243C3"/>
    <w:rsid w:val="004260F5"/>
    <w:rsid w:val="00431522"/>
    <w:rsid w:val="004327C0"/>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4F73"/>
    <w:rsid w:val="004760FB"/>
    <w:rsid w:val="004770C7"/>
    <w:rsid w:val="004773A4"/>
    <w:rsid w:val="00480350"/>
    <w:rsid w:val="00485BF9"/>
    <w:rsid w:val="004876DB"/>
    <w:rsid w:val="004877EE"/>
    <w:rsid w:val="00490DE2"/>
    <w:rsid w:val="004B1B5B"/>
    <w:rsid w:val="004B42BA"/>
    <w:rsid w:val="004B7104"/>
    <w:rsid w:val="004B7F8A"/>
    <w:rsid w:val="004C20FD"/>
    <w:rsid w:val="004C2D2D"/>
    <w:rsid w:val="004C6B38"/>
    <w:rsid w:val="004C778B"/>
    <w:rsid w:val="004D02F7"/>
    <w:rsid w:val="004D4BCA"/>
    <w:rsid w:val="004E4487"/>
    <w:rsid w:val="004E7E3B"/>
    <w:rsid w:val="004F3FD1"/>
    <w:rsid w:val="004F41FA"/>
    <w:rsid w:val="004F45B5"/>
    <w:rsid w:val="005003F9"/>
    <w:rsid w:val="005053D8"/>
    <w:rsid w:val="0051348B"/>
    <w:rsid w:val="00514BAB"/>
    <w:rsid w:val="005151D1"/>
    <w:rsid w:val="00516CAA"/>
    <w:rsid w:val="00520D5A"/>
    <w:rsid w:val="005247ED"/>
    <w:rsid w:val="00524B00"/>
    <w:rsid w:val="00527147"/>
    <w:rsid w:val="00534F5B"/>
    <w:rsid w:val="00543293"/>
    <w:rsid w:val="005440C5"/>
    <w:rsid w:val="005511E6"/>
    <w:rsid w:val="00552786"/>
    <w:rsid w:val="0055387B"/>
    <w:rsid w:val="00553BA0"/>
    <w:rsid w:val="00560E4E"/>
    <w:rsid w:val="00561156"/>
    <w:rsid w:val="00561C47"/>
    <w:rsid w:val="00565D44"/>
    <w:rsid w:val="00567E44"/>
    <w:rsid w:val="00570EA8"/>
    <w:rsid w:val="00573E65"/>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60536D"/>
    <w:rsid w:val="00606E49"/>
    <w:rsid w:val="00611C04"/>
    <w:rsid w:val="00612178"/>
    <w:rsid w:val="0061352F"/>
    <w:rsid w:val="00617686"/>
    <w:rsid w:val="006177F5"/>
    <w:rsid w:val="0062298B"/>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4310"/>
    <w:rsid w:val="00683790"/>
    <w:rsid w:val="0068661D"/>
    <w:rsid w:val="00691471"/>
    <w:rsid w:val="006949BC"/>
    <w:rsid w:val="00696ED4"/>
    <w:rsid w:val="006A15FE"/>
    <w:rsid w:val="006A3FF0"/>
    <w:rsid w:val="006B2E8C"/>
    <w:rsid w:val="006B3CCD"/>
    <w:rsid w:val="006B6220"/>
    <w:rsid w:val="006B6812"/>
    <w:rsid w:val="006B6D15"/>
    <w:rsid w:val="006B752C"/>
    <w:rsid w:val="006C168C"/>
    <w:rsid w:val="006C297F"/>
    <w:rsid w:val="006D14E5"/>
    <w:rsid w:val="006D438D"/>
    <w:rsid w:val="006D6C9D"/>
    <w:rsid w:val="006E22E5"/>
    <w:rsid w:val="006E4596"/>
    <w:rsid w:val="006F5F2E"/>
    <w:rsid w:val="00700654"/>
    <w:rsid w:val="00701669"/>
    <w:rsid w:val="007020D0"/>
    <w:rsid w:val="0071100F"/>
    <w:rsid w:val="00711C39"/>
    <w:rsid w:val="00720E0F"/>
    <w:rsid w:val="00722B7A"/>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773F"/>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2C7B"/>
    <w:rsid w:val="007D4FA5"/>
    <w:rsid w:val="007E2D6B"/>
    <w:rsid w:val="007E3D88"/>
    <w:rsid w:val="007E5122"/>
    <w:rsid w:val="007E530D"/>
    <w:rsid w:val="007E5E01"/>
    <w:rsid w:val="007F2CB1"/>
    <w:rsid w:val="007F39A5"/>
    <w:rsid w:val="007F66D1"/>
    <w:rsid w:val="007F68E7"/>
    <w:rsid w:val="008010B3"/>
    <w:rsid w:val="0080258B"/>
    <w:rsid w:val="00804D7C"/>
    <w:rsid w:val="00813D74"/>
    <w:rsid w:val="00814D91"/>
    <w:rsid w:val="00816147"/>
    <w:rsid w:val="0082013A"/>
    <w:rsid w:val="0082128D"/>
    <w:rsid w:val="008212E4"/>
    <w:rsid w:val="00821C05"/>
    <w:rsid w:val="00821E20"/>
    <w:rsid w:val="00824E96"/>
    <w:rsid w:val="00826C9B"/>
    <w:rsid w:val="00827C5A"/>
    <w:rsid w:val="00832C9F"/>
    <w:rsid w:val="00834900"/>
    <w:rsid w:val="008375C0"/>
    <w:rsid w:val="00841757"/>
    <w:rsid w:val="0084467C"/>
    <w:rsid w:val="008557E3"/>
    <w:rsid w:val="008613AA"/>
    <w:rsid w:val="00862082"/>
    <w:rsid w:val="00863667"/>
    <w:rsid w:val="00864397"/>
    <w:rsid w:val="00866181"/>
    <w:rsid w:val="00866CCF"/>
    <w:rsid w:val="00872286"/>
    <w:rsid w:val="008741DB"/>
    <w:rsid w:val="00874DE9"/>
    <w:rsid w:val="00875B24"/>
    <w:rsid w:val="0088050F"/>
    <w:rsid w:val="00880893"/>
    <w:rsid w:val="00885235"/>
    <w:rsid w:val="008860C4"/>
    <w:rsid w:val="008878E4"/>
    <w:rsid w:val="00890016"/>
    <w:rsid w:val="008941AA"/>
    <w:rsid w:val="00894458"/>
    <w:rsid w:val="00896BB8"/>
    <w:rsid w:val="008A1E75"/>
    <w:rsid w:val="008B406C"/>
    <w:rsid w:val="008C419A"/>
    <w:rsid w:val="008C5875"/>
    <w:rsid w:val="008C75DB"/>
    <w:rsid w:val="008D0D6A"/>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81"/>
    <w:rsid w:val="0094376E"/>
    <w:rsid w:val="0094581F"/>
    <w:rsid w:val="00945888"/>
    <w:rsid w:val="009504A3"/>
    <w:rsid w:val="00952A25"/>
    <w:rsid w:val="009712B0"/>
    <w:rsid w:val="0097146C"/>
    <w:rsid w:val="00975217"/>
    <w:rsid w:val="00976540"/>
    <w:rsid w:val="00984DD9"/>
    <w:rsid w:val="009853D1"/>
    <w:rsid w:val="00990983"/>
    <w:rsid w:val="00991C68"/>
    <w:rsid w:val="009A32D8"/>
    <w:rsid w:val="009A4F36"/>
    <w:rsid w:val="009B1352"/>
    <w:rsid w:val="009B7629"/>
    <w:rsid w:val="009C0729"/>
    <w:rsid w:val="009C2923"/>
    <w:rsid w:val="009C3F5E"/>
    <w:rsid w:val="009C54A3"/>
    <w:rsid w:val="009D31BF"/>
    <w:rsid w:val="009D71FB"/>
    <w:rsid w:val="009E027B"/>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133B"/>
    <w:rsid w:val="00AC1747"/>
    <w:rsid w:val="00AC322C"/>
    <w:rsid w:val="00AC4E9B"/>
    <w:rsid w:val="00AD036C"/>
    <w:rsid w:val="00AD256C"/>
    <w:rsid w:val="00AD6E3F"/>
    <w:rsid w:val="00AE0FE3"/>
    <w:rsid w:val="00AE1794"/>
    <w:rsid w:val="00AE29F8"/>
    <w:rsid w:val="00AE6D62"/>
    <w:rsid w:val="00AF0321"/>
    <w:rsid w:val="00AF5C50"/>
    <w:rsid w:val="00B00A98"/>
    <w:rsid w:val="00B04533"/>
    <w:rsid w:val="00B07833"/>
    <w:rsid w:val="00B10F33"/>
    <w:rsid w:val="00B2573F"/>
    <w:rsid w:val="00B31A4F"/>
    <w:rsid w:val="00B34BFA"/>
    <w:rsid w:val="00B34FB0"/>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595A"/>
    <w:rsid w:val="00C23EE3"/>
    <w:rsid w:val="00C27601"/>
    <w:rsid w:val="00C32808"/>
    <w:rsid w:val="00C40C8B"/>
    <w:rsid w:val="00C42781"/>
    <w:rsid w:val="00C4355D"/>
    <w:rsid w:val="00C46A38"/>
    <w:rsid w:val="00C46D26"/>
    <w:rsid w:val="00C56F61"/>
    <w:rsid w:val="00C62D2D"/>
    <w:rsid w:val="00C637D9"/>
    <w:rsid w:val="00C63E25"/>
    <w:rsid w:val="00C665BA"/>
    <w:rsid w:val="00C7179C"/>
    <w:rsid w:val="00C7278D"/>
    <w:rsid w:val="00C75001"/>
    <w:rsid w:val="00C92D01"/>
    <w:rsid w:val="00C93A2C"/>
    <w:rsid w:val="00C952A0"/>
    <w:rsid w:val="00CA119E"/>
    <w:rsid w:val="00CA4693"/>
    <w:rsid w:val="00CA5A9D"/>
    <w:rsid w:val="00CA6E2D"/>
    <w:rsid w:val="00CA761F"/>
    <w:rsid w:val="00CA7A0B"/>
    <w:rsid w:val="00CA7B69"/>
    <w:rsid w:val="00CB180A"/>
    <w:rsid w:val="00CB7B3E"/>
    <w:rsid w:val="00CC3200"/>
    <w:rsid w:val="00CD6788"/>
    <w:rsid w:val="00CE13F8"/>
    <w:rsid w:val="00CE2CA6"/>
    <w:rsid w:val="00CF10D0"/>
    <w:rsid w:val="00CF1A0F"/>
    <w:rsid w:val="00CF7D98"/>
    <w:rsid w:val="00D02E12"/>
    <w:rsid w:val="00D04168"/>
    <w:rsid w:val="00D05536"/>
    <w:rsid w:val="00D067BE"/>
    <w:rsid w:val="00D160DB"/>
    <w:rsid w:val="00D23A04"/>
    <w:rsid w:val="00D24B72"/>
    <w:rsid w:val="00D27790"/>
    <w:rsid w:val="00D318A3"/>
    <w:rsid w:val="00D3681C"/>
    <w:rsid w:val="00D370BB"/>
    <w:rsid w:val="00D37111"/>
    <w:rsid w:val="00D375D6"/>
    <w:rsid w:val="00D43110"/>
    <w:rsid w:val="00D55E7E"/>
    <w:rsid w:val="00D57046"/>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A16B3"/>
    <w:rsid w:val="00DA3B87"/>
    <w:rsid w:val="00DA454A"/>
    <w:rsid w:val="00DA4BC2"/>
    <w:rsid w:val="00DA53A1"/>
    <w:rsid w:val="00DA63DB"/>
    <w:rsid w:val="00DA79BA"/>
    <w:rsid w:val="00DB32F4"/>
    <w:rsid w:val="00DB5E10"/>
    <w:rsid w:val="00DC0A03"/>
    <w:rsid w:val="00DC105E"/>
    <w:rsid w:val="00DC10D2"/>
    <w:rsid w:val="00DC32FD"/>
    <w:rsid w:val="00DC6626"/>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332B9"/>
    <w:rsid w:val="00E34B8D"/>
    <w:rsid w:val="00E351EF"/>
    <w:rsid w:val="00E36DC6"/>
    <w:rsid w:val="00E36E81"/>
    <w:rsid w:val="00E37E7B"/>
    <w:rsid w:val="00E408FD"/>
    <w:rsid w:val="00E40AAF"/>
    <w:rsid w:val="00E569AF"/>
    <w:rsid w:val="00E5770E"/>
    <w:rsid w:val="00E57F5B"/>
    <w:rsid w:val="00E6582C"/>
    <w:rsid w:val="00E6593F"/>
    <w:rsid w:val="00E67A16"/>
    <w:rsid w:val="00E703DE"/>
    <w:rsid w:val="00E72A8D"/>
    <w:rsid w:val="00E75D58"/>
    <w:rsid w:val="00E77453"/>
    <w:rsid w:val="00E8040F"/>
    <w:rsid w:val="00E8076A"/>
    <w:rsid w:val="00E91EA6"/>
    <w:rsid w:val="00E92F4C"/>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6807"/>
    <w:rsid w:val="00ED768C"/>
    <w:rsid w:val="00EE32FD"/>
    <w:rsid w:val="00EE6F15"/>
    <w:rsid w:val="00EE7F23"/>
    <w:rsid w:val="00EF14BA"/>
    <w:rsid w:val="00EF718B"/>
    <w:rsid w:val="00EF7900"/>
    <w:rsid w:val="00F020ED"/>
    <w:rsid w:val="00F02D0C"/>
    <w:rsid w:val="00F03F32"/>
    <w:rsid w:val="00F05CA9"/>
    <w:rsid w:val="00F111FD"/>
    <w:rsid w:val="00F16CA4"/>
    <w:rsid w:val="00F22519"/>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90C78"/>
    <w:rsid w:val="00F93D5B"/>
    <w:rsid w:val="00FA3AEB"/>
    <w:rsid w:val="00FA462A"/>
    <w:rsid w:val="00FA5928"/>
    <w:rsid w:val="00FA5E7A"/>
    <w:rsid w:val="00FA7E19"/>
    <w:rsid w:val="00FB26B7"/>
    <w:rsid w:val="00FB2E23"/>
    <w:rsid w:val="00FB32CB"/>
    <w:rsid w:val="00FB4778"/>
    <w:rsid w:val="00FC324D"/>
    <w:rsid w:val="00FC3D37"/>
    <w:rsid w:val="00FC5FF0"/>
    <w:rsid w:val="00FD4BCE"/>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0.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4.png"/><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0.png"/><Relationship Id="rId30" Type="http://schemas.openxmlformats.org/officeDocument/2006/relationships/image" Target="media/image16.png"/><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12178</Words>
  <Characters>69416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Kissler, Stephen</cp:lastModifiedBy>
  <cp:revision>2</cp:revision>
  <dcterms:created xsi:type="dcterms:W3CDTF">2023-06-12T19:08:00Z</dcterms:created>
  <dcterms:modified xsi:type="dcterms:W3CDTF">2023-06-12T19:08:00Z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id="0DpWdlUr"/&gt;&lt;style id="http://www.zotero.org/styles/cell" hasBibliography="1" bibliographyStyleHasBeenSet="1"/&gt;&lt;prefs&gt;&lt;pref name="fieldType" value="Field"/&gt;&lt;/prefs&gt;&lt;/data&gt;</vt:lpwstr>
  </property>
</Properties>
</file>